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5C642" w14:textId="77777777" w:rsidR="00F76D63" w:rsidRDefault="004A123C" w:rsidP="00E325C8">
      <w:pPr>
        <w:bidi/>
        <w:jc w:val="center"/>
        <w:rPr>
          <w:sz w:val="32"/>
          <w:szCs w:val="32"/>
        </w:rPr>
      </w:pPr>
      <w:r>
        <w:rPr>
          <w:noProof/>
          <w:sz w:val="32"/>
          <w:szCs w:val="32"/>
        </w:rPr>
        <w:drawing>
          <wp:inline distT="114300" distB="114300" distL="114300" distR="114300" wp14:anchorId="0896E85A" wp14:editId="205C678A">
            <wp:extent cx="5516888" cy="131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16888" cy="1312700"/>
                    </a:xfrm>
                    <a:prstGeom prst="rect">
                      <a:avLst/>
                    </a:prstGeom>
                    <a:ln/>
                  </pic:spPr>
                </pic:pic>
              </a:graphicData>
            </a:graphic>
          </wp:inline>
        </w:drawing>
      </w:r>
    </w:p>
    <w:p w14:paraId="04D3C90B" w14:textId="29E7EC2F" w:rsidR="00F76D63" w:rsidRPr="00D34605" w:rsidRDefault="004A123C" w:rsidP="00E325C8">
      <w:pPr>
        <w:jc w:val="center"/>
        <w:rPr>
          <w:sz w:val="32"/>
          <w:szCs w:val="32"/>
          <w:lang w:val="en-US"/>
        </w:rPr>
      </w:pPr>
      <w:r w:rsidRPr="00D34605">
        <w:rPr>
          <w:sz w:val="32"/>
          <w:szCs w:val="32"/>
          <w:lang w:val="en-US"/>
        </w:rPr>
        <w:t xml:space="preserve">Capstone Project Phase </w:t>
      </w:r>
      <w:r w:rsidR="00FE0364">
        <w:rPr>
          <w:sz w:val="32"/>
          <w:szCs w:val="32"/>
          <w:lang w:val="en-US"/>
        </w:rPr>
        <w:t>B</w:t>
      </w:r>
    </w:p>
    <w:p w14:paraId="4BD4503C" w14:textId="77777777" w:rsidR="00F76D63" w:rsidRPr="00D34605" w:rsidRDefault="004A123C" w:rsidP="00E325C8">
      <w:pPr>
        <w:jc w:val="center"/>
        <w:rPr>
          <w:sz w:val="32"/>
          <w:szCs w:val="32"/>
          <w:lang w:val="en-US"/>
        </w:rPr>
      </w:pPr>
      <w:r w:rsidRPr="00D34605">
        <w:rPr>
          <w:sz w:val="32"/>
          <w:szCs w:val="32"/>
          <w:lang w:val="en-US"/>
        </w:rPr>
        <w:t>Smell Classification and Identification</w:t>
      </w:r>
    </w:p>
    <w:p w14:paraId="2B16F234" w14:textId="77777777" w:rsidR="00F76D63" w:rsidRDefault="004A123C" w:rsidP="00E325C8">
      <w:pPr>
        <w:jc w:val="center"/>
        <w:rPr>
          <w:b/>
          <w:sz w:val="32"/>
          <w:szCs w:val="32"/>
        </w:rPr>
      </w:pPr>
      <w:r>
        <w:rPr>
          <w:b/>
          <w:sz w:val="32"/>
          <w:szCs w:val="32"/>
        </w:rPr>
        <w:t>“Smelltify”</w:t>
      </w:r>
    </w:p>
    <w:p w14:paraId="2A5677A7" w14:textId="77777777" w:rsidR="00F76D63" w:rsidRDefault="00F76D63" w:rsidP="00E325C8">
      <w:pPr>
        <w:jc w:val="center"/>
        <w:rPr>
          <w:sz w:val="32"/>
          <w:szCs w:val="32"/>
        </w:rPr>
      </w:pPr>
    </w:p>
    <w:p w14:paraId="52391570" w14:textId="77777777" w:rsidR="00F76D63" w:rsidRDefault="004A123C" w:rsidP="00E325C8">
      <w:pPr>
        <w:jc w:val="center"/>
        <w:rPr>
          <w:sz w:val="32"/>
          <w:szCs w:val="32"/>
        </w:rPr>
      </w:pPr>
      <w:r>
        <w:rPr>
          <w:sz w:val="26"/>
          <w:szCs w:val="26"/>
        </w:rPr>
        <w:t>24-1-R-1</w:t>
      </w:r>
    </w:p>
    <w:p w14:paraId="72F8465F" w14:textId="77777777" w:rsidR="00F76D63" w:rsidRDefault="00F76D63" w:rsidP="00774E3F">
      <w:pPr>
        <w:bidi/>
        <w:rPr>
          <w:sz w:val="32"/>
          <w:szCs w:val="32"/>
        </w:rPr>
      </w:pPr>
    </w:p>
    <w:p w14:paraId="39B09ECD" w14:textId="77777777" w:rsidR="00F76D63" w:rsidRDefault="00F76D63" w:rsidP="00774E3F">
      <w:pPr>
        <w:rPr>
          <w:sz w:val="32"/>
          <w:szCs w:val="32"/>
        </w:rPr>
      </w:pPr>
    </w:p>
    <w:p w14:paraId="47C8F4B7" w14:textId="77777777" w:rsidR="00F76D63" w:rsidRDefault="004A123C" w:rsidP="00774E3F">
      <w:pPr>
        <w:rPr>
          <w:sz w:val="32"/>
          <w:szCs w:val="32"/>
        </w:rPr>
      </w:pPr>
      <w:r>
        <w:rPr>
          <w:noProof/>
          <w:sz w:val="32"/>
          <w:szCs w:val="32"/>
        </w:rPr>
        <w:drawing>
          <wp:inline distT="114300" distB="114300" distL="114300" distR="114300" wp14:anchorId="13FCDE5F" wp14:editId="66EB8FB1">
            <wp:extent cx="5925600" cy="33401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25600" cy="3340100"/>
                    </a:xfrm>
                    <a:prstGeom prst="rect">
                      <a:avLst/>
                    </a:prstGeom>
                    <a:ln/>
                  </pic:spPr>
                </pic:pic>
              </a:graphicData>
            </a:graphic>
          </wp:inline>
        </w:drawing>
      </w:r>
    </w:p>
    <w:p w14:paraId="0360ECF2" w14:textId="77777777" w:rsidR="00F76D63" w:rsidRDefault="00F76D63" w:rsidP="00774E3F">
      <w:pPr>
        <w:rPr>
          <w:sz w:val="32"/>
          <w:szCs w:val="32"/>
        </w:rPr>
      </w:pPr>
    </w:p>
    <w:p w14:paraId="386EB8EF" w14:textId="77777777" w:rsidR="00F76D63" w:rsidRDefault="00F76D63" w:rsidP="00774E3F">
      <w:pPr>
        <w:rPr>
          <w:sz w:val="32"/>
          <w:szCs w:val="32"/>
        </w:rPr>
      </w:pPr>
    </w:p>
    <w:p w14:paraId="0AB98B6F" w14:textId="77777777" w:rsidR="00F76D63" w:rsidRDefault="00F76D63" w:rsidP="00774E3F">
      <w:pPr>
        <w:rPr>
          <w:sz w:val="32"/>
          <w:szCs w:val="32"/>
        </w:rPr>
      </w:pPr>
    </w:p>
    <w:p w14:paraId="0B26D64D" w14:textId="77777777" w:rsidR="00F76D63" w:rsidRPr="00D34605" w:rsidRDefault="004A123C" w:rsidP="00774E3F">
      <w:pPr>
        <w:rPr>
          <w:sz w:val="32"/>
          <w:szCs w:val="32"/>
          <w:lang w:val="en-US"/>
        </w:rPr>
      </w:pPr>
      <w:r w:rsidRPr="00D34605">
        <w:rPr>
          <w:sz w:val="32"/>
          <w:szCs w:val="32"/>
          <w:lang w:val="en-US"/>
        </w:rPr>
        <w:t>Supervisor: Mr. Ilya Zeldner</w:t>
      </w:r>
    </w:p>
    <w:p w14:paraId="6BF80B8E" w14:textId="77777777" w:rsidR="00F76D63" w:rsidRPr="00D34605" w:rsidRDefault="00F76D63" w:rsidP="00774E3F">
      <w:pPr>
        <w:rPr>
          <w:sz w:val="32"/>
          <w:szCs w:val="32"/>
          <w:lang w:val="en-US"/>
        </w:rPr>
      </w:pPr>
    </w:p>
    <w:p w14:paraId="25E040A5" w14:textId="77777777" w:rsidR="00F76D63" w:rsidRPr="00D34605" w:rsidRDefault="004A123C" w:rsidP="00774E3F">
      <w:pPr>
        <w:rPr>
          <w:sz w:val="32"/>
          <w:szCs w:val="32"/>
          <w:lang w:val="en-US"/>
        </w:rPr>
      </w:pPr>
      <w:r w:rsidRPr="00D34605">
        <w:rPr>
          <w:sz w:val="32"/>
          <w:szCs w:val="32"/>
          <w:lang w:val="en-US"/>
        </w:rPr>
        <w:t xml:space="preserve">Liel Pasman: Liel.Pasmanl@e.braude.ac.il </w:t>
      </w:r>
    </w:p>
    <w:p w14:paraId="271CCFBC" w14:textId="07DA9CE6" w:rsidR="00F76D63" w:rsidRPr="00E325C8" w:rsidRDefault="004A123C" w:rsidP="00774E3F">
      <w:pPr>
        <w:rPr>
          <w:sz w:val="32"/>
          <w:szCs w:val="32"/>
          <w:lang w:val="it-IT"/>
        </w:rPr>
      </w:pPr>
      <w:r w:rsidRPr="00E325C8">
        <w:rPr>
          <w:sz w:val="32"/>
          <w:szCs w:val="32"/>
          <w:lang w:val="it-IT"/>
        </w:rPr>
        <w:t>Amit Malca: Amit.Malca@e.braude.ac.il</w:t>
      </w:r>
    </w:p>
    <w:p w14:paraId="175A3851" w14:textId="6E7E2427" w:rsidR="00F76D63" w:rsidRPr="00E325C8" w:rsidRDefault="00F76D63" w:rsidP="00774E3F">
      <w:pPr>
        <w:rPr>
          <w:b/>
          <w:sz w:val="24"/>
          <w:szCs w:val="24"/>
          <w:lang w:val="it-IT"/>
        </w:rPr>
      </w:pPr>
    </w:p>
    <w:p w14:paraId="7B2F26CE" w14:textId="1388162A" w:rsidR="00F76D63" w:rsidRPr="00E325C8" w:rsidRDefault="00F76D63" w:rsidP="00774E3F">
      <w:pPr>
        <w:rPr>
          <w:b/>
          <w:sz w:val="24"/>
          <w:szCs w:val="24"/>
          <w:lang w:val="it-IT"/>
        </w:rPr>
      </w:pPr>
    </w:p>
    <w:p w14:paraId="5AF0B38E" w14:textId="38139B18" w:rsidR="00F76D63" w:rsidRPr="00631ACB" w:rsidRDefault="004A123C" w:rsidP="00774E3F">
      <w:pPr>
        <w:pStyle w:val="1"/>
        <w:rPr>
          <w:lang w:val="en-US"/>
        </w:rPr>
      </w:pPr>
      <w:bookmarkStart w:id="0" w:name="_g3s1v3hn3lbq" w:colFirst="0" w:colLast="0"/>
      <w:bookmarkStart w:id="1" w:name="_Toc177825764"/>
      <w:bookmarkEnd w:id="0"/>
      <w:r w:rsidRPr="00631ACB">
        <w:rPr>
          <w:lang w:val="en-US"/>
        </w:rPr>
        <w:lastRenderedPageBreak/>
        <w:t>Table of Contents</w:t>
      </w:r>
      <w:bookmarkEnd w:id="1"/>
    </w:p>
    <w:bookmarkStart w:id="2" w:name="_2y6fr1z09qmn" w:colFirst="0" w:colLast="0" w:displacedByCustomXml="next"/>
    <w:bookmarkEnd w:id="2" w:displacedByCustomXml="next"/>
    <w:sdt>
      <w:sdtPr>
        <w:rPr>
          <w:rFonts w:ascii="Arial" w:eastAsia="Arial" w:hAnsi="Arial" w:cs="Arial"/>
          <w:color w:val="auto"/>
          <w:sz w:val="22"/>
          <w:szCs w:val="22"/>
          <w:cs w:val="0"/>
          <w:lang w:val="he-IL"/>
        </w:rPr>
        <w:id w:val="1973478732"/>
        <w:docPartObj>
          <w:docPartGallery w:val="Table of Contents"/>
          <w:docPartUnique/>
        </w:docPartObj>
      </w:sdtPr>
      <w:sdtEndPr>
        <w:rPr>
          <w:b/>
          <w:bCs/>
          <w:rtl w:val="0"/>
        </w:rPr>
      </w:sdtEndPr>
      <w:sdtContent>
        <w:p w14:paraId="01A5A45C" w14:textId="36D67A2D" w:rsidR="00AB4084" w:rsidRDefault="00AB4084" w:rsidP="004F14C0">
          <w:pPr>
            <w:pStyle w:val="ad"/>
          </w:pPr>
        </w:p>
        <w:p w14:paraId="0811D371" w14:textId="20163EA4" w:rsidR="000E122C" w:rsidRDefault="00AB4084">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r>
            <w:fldChar w:fldCharType="begin"/>
          </w:r>
          <w:r>
            <w:instrText xml:space="preserve"> TOC \o "1-3" \h \z \u </w:instrText>
          </w:r>
          <w:r>
            <w:fldChar w:fldCharType="separate"/>
          </w:r>
          <w:hyperlink w:anchor="_Toc177825764" w:history="1">
            <w:r w:rsidR="000E122C" w:rsidRPr="00F02A29">
              <w:rPr>
                <w:rStyle w:val="Hyperlink"/>
                <w:noProof/>
                <w:lang w:val="en-US"/>
              </w:rPr>
              <w:t>Table of Contents</w:t>
            </w:r>
            <w:r w:rsidR="000E122C">
              <w:rPr>
                <w:noProof/>
                <w:webHidden/>
              </w:rPr>
              <w:tab/>
            </w:r>
            <w:r w:rsidR="000E122C">
              <w:rPr>
                <w:noProof/>
                <w:webHidden/>
              </w:rPr>
              <w:fldChar w:fldCharType="begin"/>
            </w:r>
            <w:r w:rsidR="000E122C">
              <w:rPr>
                <w:noProof/>
                <w:webHidden/>
              </w:rPr>
              <w:instrText xml:space="preserve"> PAGEREF _Toc177825764 \h </w:instrText>
            </w:r>
            <w:r w:rsidR="000E122C">
              <w:rPr>
                <w:noProof/>
                <w:webHidden/>
              </w:rPr>
            </w:r>
            <w:r w:rsidR="000E122C">
              <w:rPr>
                <w:noProof/>
                <w:webHidden/>
              </w:rPr>
              <w:fldChar w:fldCharType="separate"/>
            </w:r>
            <w:r w:rsidR="000E122C">
              <w:rPr>
                <w:noProof/>
                <w:webHidden/>
              </w:rPr>
              <w:t>2</w:t>
            </w:r>
            <w:r w:rsidR="000E122C">
              <w:rPr>
                <w:noProof/>
                <w:webHidden/>
              </w:rPr>
              <w:fldChar w:fldCharType="end"/>
            </w:r>
          </w:hyperlink>
        </w:p>
        <w:p w14:paraId="2EE9579D" w14:textId="622F93AF"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65" w:history="1">
            <w:r w:rsidRPr="00F02A29">
              <w:rPr>
                <w:rStyle w:val="Hyperlink"/>
                <w:noProof/>
                <w:lang w:val="en-US"/>
              </w:rPr>
              <w:t>Abstract</w:t>
            </w:r>
            <w:r>
              <w:rPr>
                <w:noProof/>
                <w:webHidden/>
              </w:rPr>
              <w:tab/>
            </w:r>
            <w:r>
              <w:rPr>
                <w:noProof/>
                <w:webHidden/>
              </w:rPr>
              <w:fldChar w:fldCharType="begin"/>
            </w:r>
            <w:r>
              <w:rPr>
                <w:noProof/>
                <w:webHidden/>
              </w:rPr>
              <w:instrText xml:space="preserve"> PAGEREF _Toc177825765 \h </w:instrText>
            </w:r>
            <w:r>
              <w:rPr>
                <w:noProof/>
                <w:webHidden/>
              </w:rPr>
            </w:r>
            <w:r>
              <w:rPr>
                <w:noProof/>
                <w:webHidden/>
              </w:rPr>
              <w:fldChar w:fldCharType="separate"/>
            </w:r>
            <w:r>
              <w:rPr>
                <w:noProof/>
                <w:webHidden/>
              </w:rPr>
              <w:t>4</w:t>
            </w:r>
            <w:r>
              <w:rPr>
                <w:noProof/>
                <w:webHidden/>
              </w:rPr>
              <w:fldChar w:fldCharType="end"/>
            </w:r>
          </w:hyperlink>
        </w:p>
        <w:p w14:paraId="48D2F967" w14:textId="17CC7B22" w:rsidR="000E122C" w:rsidRDefault="000E122C">
          <w:pPr>
            <w:pStyle w:val="TOC1"/>
            <w:tabs>
              <w:tab w:val="left" w:pos="440"/>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66" w:history="1">
            <w:r w:rsidRPr="00F02A29">
              <w:rPr>
                <w:rStyle w:val="Hyperlink"/>
                <w:noProof/>
              </w:rPr>
              <w:t>1.</w:t>
            </w:r>
            <w:r>
              <w:rPr>
                <w:rFonts w:asciiTheme="minorHAnsi" w:eastAsiaTheme="minorEastAsia" w:hAnsiTheme="minorHAnsi" w:cstheme="minorBidi"/>
                <w:noProof/>
                <w:kern w:val="2"/>
                <w:sz w:val="24"/>
                <w:szCs w:val="24"/>
                <w:lang w:val="en-IL" w:eastAsia="en-IL"/>
                <w14:ligatures w14:val="standardContextual"/>
              </w:rPr>
              <w:tab/>
            </w:r>
            <w:r w:rsidRPr="00F02A29">
              <w:rPr>
                <w:rStyle w:val="Hyperlink"/>
                <w:noProof/>
              </w:rPr>
              <w:t>Introduction</w:t>
            </w:r>
            <w:r>
              <w:rPr>
                <w:noProof/>
                <w:webHidden/>
              </w:rPr>
              <w:tab/>
            </w:r>
            <w:r>
              <w:rPr>
                <w:noProof/>
                <w:webHidden/>
              </w:rPr>
              <w:fldChar w:fldCharType="begin"/>
            </w:r>
            <w:r>
              <w:rPr>
                <w:noProof/>
                <w:webHidden/>
              </w:rPr>
              <w:instrText xml:space="preserve"> PAGEREF _Toc177825766 \h </w:instrText>
            </w:r>
            <w:r>
              <w:rPr>
                <w:noProof/>
                <w:webHidden/>
              </w:rPr>
            </w:r>
            <w:r>
              <w:rPr>
                <w:noProof/>
                <w:webHidden/>
              </w:rPr>
              <w:fldChar w:fldCharType="separate"/>
            </w:r>
            <w:r>
              <w:rPr>
                <w:noProof/>
                <w:webHidden/>
              </w:rPr>
              <w:t>5</w:t>
            </w:r>
            <w:r>
              <w:rPr>
                <w:noProof/>
                <w:webHidden/>
              </w:rPr>
              <w:fldChar w:fldCharType="end"/>
            </w:r>
          </w:hyperlink>
        </w:p>
        <w:p w14:paraId="60B6B650" w14:textId="10E8D75F"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67" w:history="1">
            <w:r w:rsidRPr="00F02A29">
              <w:rPr>
                <w:rStyle w:val="Hyperlink"/>
                <w:noProof/>
              </w:rPr>
              <w:t>1.1 The importance of smell analysis</w:t>
            </w:r>
            <w:r>
              <w:rPr>
                <w:noProof/>
                <w:webHidden/>
              </w:rPr>
              <w:tab/>
            </w:r>
            <w:r>
              <w:rPr>
                <w:noProof/>
                <w:webHidden/>
              </w:rPr>
              <w:fldChar w:fldCharType="begin"/>
            </w:r>
            <w:r>
              <w:rPr>
                <w:noProof/>
                <w:webHidden/>
              </w:rPr>
              <w:instrText xml:space="preserve"> PAGEREF _Toc177825767 \h </w:instrText>
            </w:r>
            <w:r>
              <w:rPr>
                <w:noProof/>
                <w:webHidden/>
              </w:rPr>
            </w:r>
            <w:r>
              <w:rPr>
                <w:noProof/>
                <w:webHidden/>
              </w:rPr>
              <w:fldChar w:fldCharType="separate"/>
            </w:r>
            <w:r>
              <w:rPr>
                <w:noProof/>
                <w:webHidden/>
              </w:rPr>
              <w:t>5</w:t>
            </w:r>
            <w:r>
              <w:rPr>
                <w:noProof/>
                <w:webHidden/>
              </w:rPr>
              <w:fldChar w:fldCharType="end"/>
            </w:r>
          </w:hyperlink>
        </w:p>
        <w:p w14:paraId="5C7D095B" w14:textId="3B6B6FEF"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68" w:history="1">
            <w:r w:rsidRPr="00F02A29">
              <w:rPr>
                <w:rStyle w:val="Hyperlink"/>
                <w:noProof/>
              </w:rPr>
              <w:t>1.2 How we smell</w:t>
            </w:r>
            <w:r>
              <w:rPr>
                <w:noProof/>
                <w:webHidden/>
              </w:rPr>
              <w:tab/>
            </w:r>
            <w:r>
              <w:rPr>
                <w:noProof/>
                <w:webHidden/>
              </w:rPr>
              <w:fldChar w:fldCharType="begin"/>
            </w:r>
            <w:r>
              <w:rPr>
                <w:noProof/>
                <w:webHidden/>
              </w:rPr>
              <w:instrText xml:space="preserve"> PAGEREF _Toc177825768 \h </w:instrText>
            </w:r>
            <w:r>
              <w:rPr>
                <w:noProof/>
                <w:webHidden/>
              </w:rPr>
            </w:r>
            <w:r>
              <w:rPr>
                <w:noProof/>
                <w:webHidden/>
              </w:rPr>
              <w:fldChar w:fldCharType="separate"/>
            </w:r>
            <w:r>
              <w:rPr>
                <w:noProof/>
                <w:webHidden/>
              </w:rPr>
              <w:t>5</w:t>
            </w:r>
            <w:r>
              <w:rPr>
                <w:noProof/>
                <w:webHidden/>
              </w:rPr>
              <w:fldChar w:fldCharType="end"/>
            </w:r>
          </w:hyperlink>
        </w:p>
        <w:p w14:paraId="43DCD049" w14:textId="181B1EA4"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69" w:history="1">
            <w:r w:rsidRPr="00F02A29">
              <w:rPr>
                <w:rStyle w:val="Hyperlink"/>
                <w:noProof/>
                <w:lang w:val="en-US"/>
              </w:rPr>
              <w:t>1.3 The challenges in smell analysis</w:t>
            </w:r>
            <w:r>
              <w:rPr>
                <w:noProof/>
                <w:webHidden/>
              </w:rPr>
              <w:tab/>
            </w:r>
            <w:r>
              <w:rPr>
                <w:noProof/>
                <w:webHidden/>
              </w:rPr>
              <w:fldChar w:fldCharType="begin"/>
            </w:r>
            <w:r>
              <w:rPr>
                <w:noProof/>
                <w:webHidden/>
              </w:rPr>
              <w:instrText xml:space="preserve"> PAGEREF _Toc177825769 \h </w:instrText>
            </w:r>
            <w:r>
              <w:rPr>
                <w:noProof/>
                <w:webHidden/>
              </w:rPr>
            </w:r>
            <w:r>
              <w:rPr>
                <w:noProof/>
                <w:webHidden/>
              </w:rPr>
              <w:fldChar w:fldCharType="separate"/>
            </w:r>
            <w:r>
              <w:rPr>
                <w:noProof/>
                <w:webHidden/>
              </w:rPr>
              <w:t>6</w:t>
            </w:r>
            <w:r>
              <w:rPr>
                <w:noProof/>
                <w:webHidden/>
              </w:rPr>
              <w:fldChar w:fldCharType="end"/>
            </w:r>
          </w:hyperlink>
        </w:p>
        <w:p w14:paraId="092F4D66" w14:textId="75E2F850"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0" w:history="1">
            <w:r w:rsidRPr="00F02A29">
              <w:rPr>
                <w:rStyle w:val="Hyperlink"/>
                <w:noProof/>
                <w:lang w:val="en-US"/>
              </w:rPr>
              <w:t>2.Background and Related Work</w:t>
            </w:r>
            <w:r>
              <w:rPr>
                <w:noProof/>
                <w:webHidden/>
              </w:rPr>
              <w:tab/>
            </w:r>
            <w:r>
              <w:rPr>
                <w:noProof/>
                <w:webHidden/>
              </w:rPr>
              <w:fldChar w:fldCharType="begin"/>
            </w:r>
            <w:r>
              <w:rPr>
                <w:noProof/>
                <w:webHidden/>
              </w:rPr>
              <w:instrText xml:space="preserve"> PAGEREF _Toc177825770 \h </w:instrText>
            </w:r>
            <w:r>
              <w:rPr>
                <w:noProof/>
                <w:webHidden/>
              </w:rPr>
            </w:r>
            <w:r>
              <w:rPr>
                <w:noProof/>
                <w:webHidden/>
              </w:rPr>
              <w:fldChar w:fldCharType="separate"/>
            </w:r>
            <w:r>
              <w:rPr>
                <w:noProof/>
                <w:webHidden/>
              </w:rPr>
              <w:t>7</w:t>
            </w:r>
            <w:r>
              <w:rPr>
                <w:noProof/>
                <w:webHidden/>
              </w:rPr>
              <w:fldChar w:fldCharType="end"/>
            </w:r>
          </w:hyperlink>
        </w:p>
        <w:p w14:paraId="76B90377" w14:textId="0FD18967"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1" w:history="1">
            <w:r w:rsidRPr="00F02A29">
              <w:rPr>
                <w:rStyle w:val="Hyperlink"/>
                <w:noProof/>
                <w:lang w:val="en-US"/>
              </w:rPr>
              <w:t>2.1 Principal Odor Map</w:t>
            </w:r>
            <w:r>
              <w:rPr>
                <w:noProof/>
                <w:webHidden/>
              </w:rPr>
              <w:tab/>
            </w:r>
            <w:r>
              <w:rPr>
                <w:noProof/>
                <w:webHidden/>
              </w:rPr>
              <w:fldChar w:fldCharType="begin"/>
            </w:r>
            <w:r>
              <w:rPr>
                <w:noProof/>
                <w:webHidden/>
              </w:rPr>
              <w:instrText xml:space="preserve"> PAGEREF _Toc177825771 \h </w:instrText>
            </w:r>
            <w:r>
              <w:rPr>
                <w:noProof/>
                <w:webHidden/>
              </w:rPr>
            </w:r>
            <w:r>
              <w:rPr>
                <w:noProof/>
                <w:webHidden/>
              </w:rPr>
              <w:fldChar w:fldCharType="separate"/>
            </w:r>
            <w:r>
              <w:rPr>
                <w:noProof/>
                <w:webHidden/>
              </w:rPr>
              <w:t>7</w:t>
            </w:r>
            <w:r>
              <w:rPr>
                <w:noProof/>
                <w:webHidden/>
              </w:rPr>
              <w:fldChar w:fldCharType="end"/>
            </w:r>
          </w:hyperlink>
        </w:p>
        <w:p w14:paraId="32C6DC06" w14:textId="16079259"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2" w:history="1">
            <w:r w:rsidRPr="00F02A29">
              <w:rPr>
                <w:rStyle w:val="Hyperlink"/>
                <w:noProof/>
                <w:lang w:val="en-US"/>
              </w:rPr>
              <w:t>2.2 The Chosen Model and Evaluation Algorithms</w:t>
            </w:r>
            <w:r>
              <w:rPr>
                <w:noProof/>
                <w:webHidden/>
              </w:rPr>
              <w:tab/>
            </w:r>
            <w:r>
              <w:rPr>
                <w:noProof/>
                <w:webHidden/>
              </w:rPr>
              <w:fldChar w:fldCharType="begin"/>
            </w:r>
            <w:r>
              <w:rPr>
                <w:noProof/>
                <w:webHidden/>
              </w:rPr>
              <w:instrText xml:space="preserve"> PAGEREF _Toc177825772 \h </w:instrText>
            </w:r>
            <w:r>
              <w:rPr>
                <w:noProof/>
                <w:webHidden/>
              </w:rPr>
            </w:r>
            <w:r>
              <w:rPr>
                <w:noProof/>
                <w:webHidden/>
              </w:rPr>
              <w:fldChar w:fldCharType="separate"/>
            </w:r>
            <w:r>
              <w:rPr>
                <w:noProof/>
                <w:webHidden/>
              </w:rPr>
              <w:t>9</w:t>
            </w:r>
            <w:r>
              <w:rPr>
                <w:noProof/>
                <w:webHidden/>
              </w:rPr>
              <w:fldChar w:fldCharType="end"/>
            </w:r>
          </w:hyperlink>
        </w:p>
        <w:p w14:paraId="11F3AC52" w14:textId="30294A86"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3" w:history="1">
            <w:r w:rsidRPr="00F02A29">
              <w:rPr>
                <w:rStyle w:val="Hyperlink"/>
                <w:noProof/>
                <w:lang w:val="en-US"/>
              </w:rPr>
              <w:t>2.2.1 K-fold Cross Validation</w:t>
            </w:r>
            <w:r>
              <w:rPr>
                <w:noProof/>
                <w:webHidden/>
              </w:rPr>
              <w:tab/>
            </w:r>
            <w:r>
              <w:rPr>
                <w:noProof/>
                <w:webHidden/>
              </w:rPr>
              <w:fldChar w:fldCharType="begin"/>
            </w:r>
            <w:r>
              <w:rPr>
                <w:noProof/>
                <w:webHidden/>
              </w:rPr>
              <w:instrText xml:space="preserve"> PAGEREF _Toc177825773 \h </w:instrText>
            </w:r>
            <w:r>
              <w:rPr>
                <w:noProof/>
                <w:webHidden/>
              </w:rPr>
            </w:r>
            <w:r>
              <w:rPr>
                <w:noProof/>
                <w:webHidden/>
              </w:rPr>
              <w:fldChar w:fldCharType="separate"/>
            </w:r>
            <w:r>
              <w:rPr>
                <w:noProof/>
                <w:webHidden/>
              </w:rPr>
              <w:t>10</w:t>
            </w:r>
            <w:r>
              <w:rPr>
                <w:noProof/>
                <w:webHidden/>
              </w:rPr>
              <w:fldChar w:fldCharType="end"/>
            </w:r>
          </w:hyperlink>
        </w:p>
        <w:p w14:paraId="4C268CF8" w14:textId="04CAF2DF"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4" w:history="1">
            <w:r w:rsidRPr="00F02A29">
              <w:rPr>
                <w:rStyle w:val="Hyperlink"/>
                <w:noProof/>
                <w:lang w:val="en-US"/>
              </w:rPr>
              <w:t>2.2.2 ADASYN oversampling</w:t>
            </w:r>
            <w:r>
              <w:rPr>
                <w:noProof/>
                <w:webHidden/>
              </w:rPr>
              <w:tab/>
            </w:r>
            <w:r>
              <w:rPr>
                <w:noProof/>
                <w:webHidden/>
              </w:rPr>
              <w:fldChar w:fldCharType="begin"/>
            </w:r>
            <w:r>
              <w:rPr>
                <w:noProof/>
                <w:webHidden/>
              </w:rPr>
              <w:instrText xml:space="preserve"> PAGEREF _Toc177825774 \h </w:instrText>
            </w:r>
            <w:r>
              <w:rPr>
                <w:noProof/>
                <w:webHidden/>
              </w:rPr>
            </w:r>
            <w:r>
              <w:rPr>
                <w:noProof/>
                <w:webHidden/>
              </w:rPr>
              <w:fldChar w:fldCharType="separate"/>
            </w:r>
            <w:r>
              <w:rPr>
                <w:noProof/>
                <w:webHidden/>
              </w:rPr>
              <w:t>11</w:t>
            </w:r>
            <w:r>
              <w:rPr>
                <w:noProof/>
                <w:webHidden/>
              </w:rPr>
              <w:fldChar w:fldCharType="end"/>
            </w:r>
          </w:hyperlink>
        </w:p>
        <w:p w14:paraId="7DFAF55C" w14:textId="067F29DF"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5" w:history="1">
            <w:r w:rsidRPr="00F02A29">
              <w:rPr>
                <w:rStyle w:val="Hyperlink"/>
                <w:noProof/>
                <w:lang w:val="en-US"/>
              </w:rPr>
              <w:t>2.2.3 Grid Search cv - Cross Validation</w:t>
            </w:r>
            <w:r>
              <w:rPr>
                <w:noProof/>
                <w:webHidden/>
              </w:rPr>
              <w:tab/>
            </w:r>
            <w:r>
              <w:rPr>
                <w:noProof/>
                <w:webHidden/>
              </w:rPr>
              <w:fldChar w:fldCharType="begin"/>
            </w:r>
            <w:r>
              <w:rPr>
                <w:noProof/>
                <w:webHidden/>
              </w:rPr>
              <w:instrText xml:space="preserve"> PAGEREF _Toc177825775 \h </w:instrText>
            </w:r>
            <w:r>
              <w:rPr>
                <w:noProof/>
                <w:webHidden/>
              </w:rPr>
            </w:r>
            <w:r>
              <w:rPr>
                <w:noProof/>
                <w:webHidden/>
              </w:rPr>
              <w:fldChar w:fldCharType="separate"/>
            </w:r>
            <w:r>
              <w:rPr>
                <w:noProof/>
                <w:webHidden/>
              </w:rPr>
              <w:t>12</w:t>
            </w:r>
            <w:r>
              <w:rPr>
                <w:noProof/>
                <w:webHidden/>
              </w:rPr>
              <w:fldChar w:fldCharType="end"/>
            </w:r>
          </w:hyperlink>
        </w:p>
        <w:p w14:paraId="1FA3C083" w14:textId="526F6916"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6" w:history="1">
            <w:r w:rsidRPr="00F02A29">
              <w:rPr>
                <w:rStyle w:val="Hyperlink"/>
                <w:noProof/>
                <w:lang w:val="en-US"/>
              </w:rPr>
              <w:t>2.2.4  Gardient Boosting Machine</w:t>
            </w:r>
            <w:r>
              <w:rPr>
                <w:noProof/>
                <w:webHidden/>
              </w:rPr>
              <w:tab/>
            </w:r>
            <w:r>
              <w:rPr>
                <w:noProof/>
                <w:webHidden/>
              </w:rPr>
              <w:fldChar w:fldCharType="begin"/>
            </w:r>
            <w:r>
              <w:rPr>
                <w:noProof/>
                <w:webHidden/>
              </w:rPr>
              <w:instrText xml:space="preserve"> PAGEREF _Toc177825776 \h </w:instrText>
            </w:r>
            <w:r>
              <w:rPr>
                <w:noProof/>
                <w:webHidden/>
              </w:rPr>
            </w:r>
            <w:r>
              <w:rPr>
                <w:noProof/>
                <w:webHidden/>
              </w:rPr>
              <w:fldChar w:fldCharType="separate"/>
            </w:r>
            <w:r>
              <w:rPr>
                <w:noProof/>
                <w:webHidden/>
              </w:rPr>
              <w:t>13</w:t>
            </w:r>
            <w:r>
              <w:rPr>
                <w:noProof/>
                <w:webHidden/>
              </w:rPr>
              <w:fldChar w:fldCharType="end"/>
            </w:r>
          </w:hyperlink>
        </w:p>
        <w:p w14:paraId="681D1F41" w14:textId="7DA5D861"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7" w:history="1">
            <w:r w:rsidRPr="00F02A29">
              <w:rPr>
                <w:rStyle w:val="Hyperlink"/>
                <w:noProof/>
                <w:lang w:val="en-US"/>
              </w:rPr>
              <w:t>2.2.5 Adaboost</w:t>
            </w:r>
            <w:r>
              <w:rPr>
                <w:noProof/>
                <w:webHidden/>
              </w:rPr>
              <w:tab/>
            </w:r>
            <w:r>
              <w:rPr>
                <w:noProof/>
                <w:webHidden/>
              </w:rPr>
              <w:fldChar w:fldCharType="begin"/>
            </w:r>
            <w:r>
              <w:rPr>
                <w:noProof/>
                <w:webHidden/>
              </w:rPr>
              <w:instrText xml:space="preserve"> PAGEREF _Toc177825777 \h </w:instrText>
            </w:r>
            <w:r>
              <w:rPr>
                <w:noProof/>
                <w:webHidden/>
              </w:rPr>
            </w:r>
            <w:r>
              <w:rPr>
                <w:noProof/>
                <w:webHidden/>
              </w:rPr>
              <w:fldChar w:fldCharType="separate"/>
            </w:r>
            <w:r>
              <w:rPr>
                <w:noProof/>
                <w:webHidden/>
              </w:rPr>
              <w:t>14</w:t>
            </w:r>
            <w:r>
              <w:rPr>
                <w:noProof/>
                <w:webHidden/>
              </w:rPr>
              <w:fldChar w:fldCharType="end"/>
            </w:r>
          </w:hyperlink>
        </w:p>
        <w:p w14:paraId="4044ED42" w14:textId="772F84C0"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8" w:history="1">
            <w:r w:rsidRPr="00F02A29">
              <w:rPr>
                <w:rStyle w:val="Hyperlink"/>
                <w:noProof/>
                <w:lang w:val="en-US"/>
              </w:rPr>
              <w:t>2.2.6 Random Forest</w:t>
            </w:r>
            <w:r>
              <w:rPr>
                <w:noProof/>
                <w:webHidden/>
              </w:rPr>
              <w:tab/>
            </w:r>
            <w:r>
              <w:rPr>
                <w:noProof/>
                <w:webHidden/>
              </w:rPr>
              <w:fldChar w:fldCharType="begin"/>
            </w:r>
            <w:r>
              <w:rPr>
                <w:noProof/>
                <w:webHidden/>
              </w:rPr>
              <w:instrText xml:space="preserve"> PAGEREF _Toc177825778 \h </w:instrText>
            </w:r>
            <w:r>
              <w:rPr>
                <w:noProof/>
                <w:webHidden/>
              </w:rPr>
            </w:r>
            <w:r>
              <w:rPr>
                <w:noProof/>
                <w:webHidden/>
              </w:rPr>
              <w:fldChar w:fldCharType="separate"/>
            </w:r>
            <w:r>
              <w:rPr>
                <w:noProof/>
                <w:webHidden/>
              </w:rPr>
              <w:t>16</w:t>
            </w:r>
            <w:r>
              <w:rPr>
                <w:noProof/>
                <w:webHidden/>
              </w:rPr>
              <w:fldChar w:fldCharType="end"/>
            </w:r>
          </w:hyperlink>
        </w:p>
        <w:p w14:paraId="2F4EE55A" w14:textId="45129AC4"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79" w:history="1">
            <w:r w:rsidRPr="00F02A29">
              <w:rPr>
                <w:rStyle w:val="Hyperlink"/>
                <w:noProof/>
                <w:lang w:val="en-US"/>
              </w:rPr>
              <w:t>2.2.7 Support Vector Machine</w:t>
            </w:r>
            <w:r>
              <w:rPr>
                <w:noProof/>
                <w:webHidden/>
              </w:rPr>
              <w:tab/>
            </w:r>
            <w:r>
              <w:rPr>
                <w:noProof/>
                <w:webHidden/>
              </w:rPr>
              <w:fldChar w:fldCharType="begin"/>
            </w:r>
            <w:r>
              <w:rPr>
                <w:noProof/>
                <w:webHidden/>
              </w:rPr>
              <w:instrText xml:space="preserve"> PAGEREF _Toc177825779 \h </w:instrText>
            </w:r>
            <w:r>
              <w:rPr>
                <w:noProof/>
                <w:webHidden/>
              </w:rPr>
            </w:r>
            <w:r>
              <w:rPr>
                <w:noProof/>
                <w:webHidden/>
              </w:rPr>
              <w:fldChar w:fldCharType="separate"/>
            </w:r>
            <w:r>
              <w:rPr>
                <w:noProof/>
                <w:webHidden/>
              </w:rPr>
              <w:t>17</w:t>
            </w:r>
            <w:r>
              <w:rPr>
                <w:noProof/>
                <w:webHidden/>
              </w:rPr>
              <w:fldChar w:fldCharType="end"/>
            </w:r>
          </w:hyperlink>
        </w:p>
        <w:p w14:paraId="00C18883" w14:textId="7063D13F"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0" w:history="1">
            <w:r w:rsidRPr="00F02A29">
              <w:rPr>
                <w:rStyle w:val="Hyperlink"/>
                <w:noProof/>
                <w:lang w:val="en-US"/>
              </w:rPr>
              <w:t>2.2.8 k- nearest neighbors(k-NN)</w:t>
            </w:r>
            <w:r>
              <w:rPr>
                <w:noProof/>
                <w:webHidden/>
              </w:rPr>
              <w:tab/>
            </w:r>
            <w:r>
              <w:rPr>
                <w:noProof/>
                <w:webHidden/>
              </w:rPr>
              <w:fldChar w:fldCharType="begin"/>
            </w:r>
            <w:r>
              <w:rPr>
                <w:noProof/>
                <w:webHidden/>
              </w:rPr>
              <w:instrText xml:space="preserve"> PAGEREF _Toc177825780 \h </w:instrText>
            </w:r>
            <w:r>
              <w:rPr>
                <w:noProof/>
                <w:webHidden/>
              </w:rPr>
            </w:r>
            <w:r>
              <w:rPr>
                <w:noProof/>
                <w:webHidden/>
              </w:rPr>
              <w:fldChar w:fldCharType="separate"/>
            </w:r>
            <w:r>
              <w:rPr>
                <w:noProof/>
                <w:webHidden/>
              </w:rPr>
              <w:t>17</w:t>
            </w:r>
            <w:r>
              <w:rPr>
                <w:noProof/>
                <w:webHidden/>
              </w:rPr>
              <w:fldChar w:fldCharType="end"/>
            </w:r>
          </w:hyperlink>
        </w:p>
        <w:p w14:paraId="1B9EC2C3" w14:textId="69FE130F"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1" w:history="1">
            <w:r w:rsidRPr="00F02A29">
              <w:rPr>
                <w:rStyle w:val="Hyperlink"/>
                <w:noProof/>
                <w:lang w:val="en-US"/>
              </w:rPr>
              <w:t>2.2.9 Boruta features selection</w:t>
            </w:r>
            <w:r>
              <w:rPr>
                <w:noProof/>
                <w:webHidden/>
              </w:rPr>
              <w:tab/>
            </w:r>
            <w:r>
              <w:rPr>
                <w:noProof/>
                <w:webHidden/>
              </w:rPr>
              <w:fldChar w:fldCharType="begin"/>
            </w:r>
            <w:r>
              <w:rPr>
                <w:noProof/>
                <w:webHidden/>
              </w:rPr>
              <w:instrText xml:space="preserve"> PAGEREF _Toc177825781 \h </w:instrText>
            </w:r>
            <w:r>
              <w:rPr>
                <w:noProof/>
                <w:webHidden/>
              </w:rPr>
            </w:r>
            <w:r>
              <w:rPr>
                <w:noProof/>
                <w:webHidden/>
              </w:rPr>
              <w:fldChar w:fldCharType="separate"/>
            </w:r>
            <w:r>
              <w:rPr>
                <w:noProof/>
                <w:webHidden/>
              </w:rPr>
              <w:t>18</w:t>
            </w:r>
            <w:r>
              <w:rPr>
                <w:noProof/>
                <w:webHidden/>
              </w:rPr>
              <w:fldChar w:fldCharType="end"/>
            </w:r>
          </w:hyperlink>
        </w:p>
        <w:p w14:paraId="34A27D05" w14:textId="1857C3A6"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2" w:history="1">
            <w:r w:rsidRPr="00F02A29">
              <w:rPr>
                <w:rStyle w:val="Hyperlink"/>
                <w:noProof/>
                <w:lang w:val="en-US"/>
              </w:rPr>
              <w:t>2.2.10 XGBoost</w:t>
            </w:r>
            <w:r>
              <w:rPr>
                <w:noProof/>
                <w:webHidden/>
              </w:rPr>
              <w:tab/>
            </w:r>
            <w:r>
              <w:rPr>
                <w:noProof/>
                <w:webHidden/>
              </w:rPr>
              <w:fldChar w:fldCharType="begin"/>
            </w:r>
            <w:r>
              <w:rPr>
                <w:noProof/>
                <w:webHidden/>
              </w:rPr>
              <w:instrText xml:space="preserve"> PAGEREF _Toc177825782 \h </w:instrText>
            </w:r>
            <w:r>
              <w:rPr>
                <w:noProof/>
                <w:webHidden/>
              </w:rPr>
            </w:r>
            <w:r>
              <w:rPr>
                <w:noProof/>
                <w:webHidden/>
              </w:rPr>
              <w:fldChar w:fldCharType="separate"/>
            </w:r>
            <w:r>
              <w:rPr>
                <w:noProof/>
                <w:webHidden/>
              </w:rPr>
              <w:t>19</w:t>
            </w:r>
            <w:r>
              <w:rPr>
                <w:noProof/>
                <w:webHidden/>
              </w:rPr>
              <w:fldChar w:fldCharType="end"/>
            </w:r>
          </w:hyperlink>
        </w:p>
        <w:p w14:paraId="58A3076A" w14:textId="0A735C3A"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3" w:history="1">
            <w:r w:rsidRPr="00F02A29">
              <w:rPr>
                <w:rStyle w:val="Hyperlink"/>
                <w:noProof/>
                <w:lang w:val="en-US"/>
              </w:rPr>
              <w:t>3. Proposed Approach</w:t>
            </w:r>
            <w:r>
              <w:rPr>
                <w:noProof/>
                <w:webHidden/>
              </w:rPr>
              <w:tab/>
            </w:r>
            <w:r>
              <w:rPr>
                <w:noProof/>
                <w:webHidden/>
              </w:rPr>
              <w:fldChar w:fldCharType="begin"/>
            </w:r>
            <w:r>
              <w:rPr>
                <w:noProof/>
                <w:webHidden/>
              </w:rPr>
              <w:instrText xml:space="preserve"> PAGEREF _Toc177825783 \h </w:instrText>
            </w:r>
            <w:r>
              <w:rPr>
                <w:noProof/>
                <w:webHidden/>
              </w:rPr>
            </w:r>
            <w:r>
              <w:rPr>
                <w:noProof/>
                <w:webHidden/>
              </w:rPr>
              <w:fldChar w:fldCharType="separate"/>
            </w:r>
            <w:r>
              <w:rPr>
                <w:noProof/>
                <w:webHidden/>
              </w:rPr>
              <w:t>20</w:t>
            </w:r>
            <w:r>
              <w:rPr>
                <w:noProof/>
                <w:webHidden/>
              </w:rPr>
              <w:fldChar w:fldCharType="end"/>
            </w:r>
          </w:hyperlink>
        </w:p>
        <w:p w14:paraId="0160407F" w14:textId="08AF6CA4"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4" w:history="1">
            <w:r w:rsidRPr="00F02A29">
              <w:rPr>
                <w:rStyle w:val="Hyperlink"/>
                <w:noProof/>
                <w:lang w:val="en-US"/>
              </w:rPr>
              <w:t>“smelltify”</w:t>
            </w:r>
            <w:r>
              <w:rPr>
                <w:noProof/>
                <w:webHidden/>
              </w:rPr>
              <w:tab/>
            </w:r>
            <w:r>
              <w:rPr>
                <w:noProof/>
                <w:webHidden/>
              </w:rPr>
              <w:fldChar w:fldCharType="begin"/>
            </w:r>
            <w:r>
              <w:rPr>
                <w:noProof/>
                <w:webHidden/>
              </w:rPr>
              <w:instrText xml:space="preserve"> PAGEREF _Toc177825784 \h </w:instrText>
            </w:r>
            <w:r>
              <w:rPr>
                <w:noProof/>
                <w:webHidden/>
              </w:rPr>
            </w:r>
            <w:r>
              <w:rPr>
                <w:noProof/>
                <w:webHidden/>
              </w:rPr>
              <w:fldChar w:fldCharType="separate"/>
            </w:r>
            <w:r>
              <w:rPr>
                <w:noProof/>
                <w:webHidden/>
              </w:rPr>
              <w:t>20</w:t>
            </w:r>
            <w:r>
              <w:rPr>
                <w:noProof/>
                <w:webHidden/>
              </w:rPr>
              <w:fldChar w:fldCharType="end"/>
            </w:r>
          </w:hyperlink>
        </w:p>
        <w:p w14:paraId="6496EECC" w14:textId="21395109"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5" w:history="1">
            <w:r w:rsidRPr="00F02A29">
              <w:rPr>
                <w:rStyle w:val="Hyperlink"/>
                <w:noProof/>
              </w:rPr>
              <w:t xml:space="preserve">3.1 </w:t>
            </w:r>
            <w:r w:rsidRPr="00F02A29">
              <w:rPr>
                <w:rStyle w:val="Hyperlink"/>
                <w:noProof/>
                <w:lang w:val="en-US"/>
              </w:rPr>
              <w:t>Architecture and technologies</w:t>
            </w:r>
            <w:r>
              <w:rPr>
                <w:noProof/>
                <w:webHidden/>
              </w:rPr>
              <w:tab/>
            </w:r>
            <w:r>
              <w:rPr>
                <w:noProof/>
                <w:webHidden/>
              </w:rPr>
              <w:fldChar w:fldCharType="begin"/>
            </w:r>
            <w:r>
              <w:rPr>
                <w:noProof/>
                <w:webHidden/>
              </w:rPr>
              <w:instrText xml:space="preserve"> PAGEREF _Toc177825785 \h </w:instrText>
            </w:r>
            <w:r>
              <w:rPr>
                <w:noProof/>
                <w:webHidden/>
              </w:rPr>
            </w:r>
            <w:r>
              <w:rPr>
                <w:noProof/>
                <w:webHidden/>
              </w:rPr>
              <w:fldChar w:fldCharType="separate"/>
            </w:r>
            <w:r>
              <w:rPr>
                <w:noProof/>
                <w:webHidden/>
              </w:rPr>
              <w:t>20</w:t>
            </w:r>
            <w:r>
              <w:rPr>
                <w:noProof/>
                <w:webHidden/>
              </w:rPr>
              <w:fldChar w:fldCharType="end"/>
            </w:r>
          </w:hyperlink>
        </w:p>
        <w:p w14:paraId="0D53FDD4" w14:textId="684C42AA"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6" w:history="1">
            <w:r w:rsidRPr="00F02A29">
              <w:rPr>
                <w:rStyle w:val="Hyperlink"/>
                <w:noProof/>
                <w:lang w:val="en-US"/>
              </w:rPr>
              <w:t>3.2 Main architecture</w:t>
            </w:r>
            <w:r>
              <w:rPr>
                <w:noProof/>
                <w:webHidden/>
              </w:rPr>
              <w:tab/>
            </w:r>
            <w:r>
              <w:rPr>
                <w:noProof/>
                <w:webHidden/>
              </w:rPr>
              <w:fldChar w:fldCharType="begin"/>
            </w:r>
            <w:r>
              <w:rPr>
                <w:noProof/>
                <w:webHidden/>
              </w:rPr>
              <w:instrText xml:space="preserve"> PAGEREF _Toc177825786 \h </w:instrText>
            </w:r>
            <w:r>
              <w:rPr>
                <w:noProof/>
                <w:webHidden/>
              </w:rPr>
            </w:r>
            <w:r>
              <w:rPr>
                <w:noProof/>
                <w:webHidden/>
              </w:rPr>
              <w:fldChar w:fldCharType="separate"/>
            </w:r>
            <w:r>
              <w:rPr>
                <w:noProof/>
                <w:webHidden/>
              </w:rPr>
              <w:t>21</w:t>
            </w:r>
            <w:r>
              <w:rPr>
                <w:noProof/>
                <w:webHidden/>
              </w:rPr>
              <w:fldChar w:fldCharType="end"/>
            </w:r>
          </w:hyperlink>
        </w:p>
        <w:p w14:paraId="6A3D544D" w14:textId="0A568509"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7" w:history="1">
            <w:r w:rsidRPr="00F02A29">
              <w:rPr>
                <w:rStyle w:val="Hyperlink"/>
                <w:noProof/>
                <w:lang w:val="en-US"/>
              </w:rPr>
              <w:t>4. Engineering Process</w:t>
            </w:r>
            <w:r>
              <w:rPr>
                <w:noProof/>
                <w:webHidden/>
              </w:rPr>
              <w:tab/>
            </w:r>
            <w:r>
              <w:rPr>
                <w:noProof/>
                <w:webHidden/>
              </w:rPr>
              <w:fldChar w:fldCharType="begin"/>
            </w:r>
            <w:r>
              <w:rPr>
                <w:noProof/>
                <w:webHidden/>
              </w:rPr>
              <w:instrText xml:space="preserve"> PAGEREF _Toc177825787 \h </w:instrText>
            </w:r>
            <w:r>
              <w:rPr>
                <w:noProof/>
                <w:webHidden/>
              </w:rPr>
            </w:r>
            <w:r>
              <w:rPr>
                <w:noProof/>
                <w:webHidden/>
              </w:rPr>
              <w:fldChar w:fldCharType="separate"/>
            </w:r>
            <w:r>
              <w:rPr>
                <w:noProof/>
                <w:webHidden/>
              </w:rPr>
              <w:t>22</w:t>
            </w:r>
            <w:r>
              <w:rPr>
                <w:noProof/>
                <w:webHidden/>
              </w:rPr>
              <w:fldChar w:fldCharType="end"/>
            </w:r>
          </w:hyperlink>
        </w:p>
        <w:p w14:paraId="4DD80735" w14:textId="4AB823DE"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8" w:history="1">
            <w:r w:rsidRPr="00F02A29">
              <w:rPr>
                <w:rStyle w:val="Hyperlink"/>
                <w:noProof/>
                <w:lang w:val="en-US"/>
              </w:rPr>
              <w:t>4.1 Process</w:t>
            </w:r>
            <w:r>
              <w:rPr>
                <w:noProof/>
                <w:webHidden/>
              </w:rPr>
              <w:tab/>
            </w:r>
            <w:r>
              <w:rPr>
                <w:noProof/>
                <w:webHidden/>
              </w:rPr>
              <w:fldChar w:fldCharType="begin"/>
            </w:r>
            <w:r>
              <w:rPr>
                <w:noProof/>
                <w:webHidden/>
              </w:rPr>
              <w:instrText xml:space="preserve"> PAGEREF _Toc177825788 \h </w:instrText>
            </w:r>
            <w:r>
              <w:rPr>
                <w:noProof/>
                <w:webHidden/>
              </w:rPr>
            </w:r>
            <w:r>
              <w:rPr>
                <w:noProof/>
                <w:webHidden/>
              </w:rPr>
              <w:fldChar w:fldCharType="separate"/>
            </w:r>
            <w:r>
              <w:rPr>
                <w:noProof/>
                <w:webHidden/>
              </w:rPr>
              <w:t>22</w:t>
            </w:r>
            <w:r>
              <w:rPr>
                <w:noProof/>
                <w:webHidden/>
              </w:rPr>
              <w:fldChar w:fldCharType="end"/>
            </w:r>
          </w:hyperlink>
        </w:p>
        <w:p w14:paraId="7399520B" w14:textId="48AEFD22"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89" w:history="1">
            <w:r w:rsidRPr="00F02A29">
              <w:rPr>
                <w:rStyle w:val="Hyperlink"/>
                <w:noProof/>
                <w:lang w:val="en-US"/>
              </w:rPr>
              <w:t>4.2 Dataset</w:t>
            </w:r>
            <w:r>
              <w:rPr>
                <w:noProof/>
                <w:webHidden/>
              </w:rPr>
              <w:tab/>
            </w:r>
            <w:r>
              <w:rPr>
                <w:noProof/>
                <w:webHidden/>
              </w:rPr>
              <w:fldChar w:fldCharType="begin"/>
            </w:r>
            <w:r>
              <w:rPr>
                <w:noProof/>
                <w:webHidden/>
              </w:rPr>
              <w:instrText xml:space="preserve"> PAGEREF _Toc177825789 \h </w:instrText>
            </w:r>
            <w:r>
              <w:rPr>
                <w:noProof/>
                <w:webHidden/>
              </w:rPr>
            </w:r>
            <w:r>
              <w:rPr>
                <w:noProof/>
                <w:webHidden/>
              </w:rPr>
              <w:fldChar w:fldCharType="separate"/>
            </w:r>
            <w:r>
              <w:rPr>
                <w:noProof/>
                <w:webHidden/>
              </w:rPr>
              <w:t>22</w:t>
            </w:r>
            <w:r>
              <w:rPr>
                <w:noProof/>
                <w:webHidden/>
              </w:rPr>
              <w:fldChar w:fldCharType="end"/>
            </w:r>
          </w:hyperlink>
        </w:p>
        <w:p w14:paraId="5BED6F5F" w14:textId="5D8E96FE"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0" w:history="1">
            <w:r w:rsidRPr="00F02A29">
              <w:rPr>
                <w:rStyle w:val="Hyperlink"/>
                <w:noProof/>
                <w:lang w:val="en-US"/>
              </w:rPr>
              <w:t>4.3 Challenges and solutions</w:t>
            </w:r>
            <w:r>
              <w:rPr>
                <w:noProof/>
                <w:webHidden/>
              </w:rPr>
              <w:tab/>
            </w:r>
            <w:r>
              <w:rPr>
                <w:noProof/>
                <w:webHidden/>
              </w:rPr>
              <w:fldChar w:fldCharType="begin"/>
            </w:r>
            <w:r>
              <w:rPr>
                <w:noProof/>
                <w:webHidden/>
              </w:rPr>
              <w:instrText xml:space="preserve"> PAGEREF _Toc177825790 \h </w:instrText>
            </w:r>
            <w:r>
              <w:rPr>
                <w:noProof/>
                <w:webHidden/>
              </w:rPr>
            </w:r>
            <w:r>
              <w:rPr>
                <w:noProof/>
                <w:webHidden/>
              </w:rPr>
              <w:fldChar w:fldCharType="separate"/>
            </w:r>
            <w:r>
              <w:rPr>
                <w:noProof/>
                <w:webHidden/>
              </w:rPr>
              <w:t>22</w:t>
            </w:r>
            <w:r>
              <w:rPr>
                <w:noProof/>
                <w:webHidden/>
              </w:rPr>
              <w:fldChar w:fldCharType="end"/>
            </w:r>
          </w:hyperlink>
        </w:p>
        <w:p w14:paraId="3ED6879F" w14:textId="5A9A20C4"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1" w:history="1">
            <w:r w:rsidRPr="00F02A29">
              <w:rPr>
                <w:rStyle w:val="Hyperlink"/>
                <w:noProof/>
                <w:lang w:val="en-US"/>
              </w:rPr>
              <w:t>4.4 Product</w:t>
            </w:r>
            <w:r>
              <w:rPr>
                <w:noProof/>
                <w:webHidden/>
              </w:rPr>
              <w:tab/>
            </w:r>
            <w:r>
              <w:rPr>
                <w:noProof/>
                <w:webHidden/>
              </w:rPr>
              <w:fldChar w:fldCharType="begin"/>
            </w:r>
            <w:r>
              <w:rPr>
                <w:noProof/>
                <w:webHidden/>
              </w:rPr>
              <w:instrText xml:space="preserve"> PAGEREF _Toc177825791 \h </w:instrText>
            </w:r>
            <w:r>
              <w:rPr>
                <w:noProof/>
                <w:webHidden/>
              </w:rPr>
            </w:r>
            <w:r>
              <w:rPr>
                <w:noProof/>
                <w:webHidden/>
              </w:rPr>
              <w:fldChar w:fldCharType="separate"/>
            </w:r>
            <w:r>
              <w:rPr>
                <w:noProof/>
                <w:webHidden/>
              </w:rPr>
              <w:t>23</w:t>
            </w:r>
            <w:r>
              <w:rPr>
                <w:noProof/>
                <w:webHidden/>
              </w:rPr>
              <w:fldChar w:fldCharType="end"/>
            </w:r>
          </w:hyperlink>
        </w:p>
        <w:p w14:paraId="471DBF1F" w14:textId="27ECBD05"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2" w:history="1">
            <w:r w:rsidRPr="00F02A29">
              <w:rPr>
                <w:rStyle w:val="Hyperlink"/>
                <w:noProof/>
                <w:lang w:val="en-US"/>
              </w:rPr>
              <w:t>4.4.1 Use Case Diagram</w:t>
            </w:r>
            <w:r>
              <w:rPr>
                <w:noProof/>
                <w:webHidden/>
              </w:rPr>
              <w:tab/>
            </w:r>
            <w:r>
              <w:rPr>
                <w:noProof/>
                <w:webHidden/>
              </w:rPr>
              <w:fldChar w:fldCharType="begin"/>
            </w:r>
            <w:r>
              <w:rPr>
                <w:noProof/>
                <w:webHidden/>
              </w:rPr>
              <w:instrText xml:space="preserve"> PAGEREF _Toc177825792 \h </w:instrText>
            </w:r>
            <w:r>
              <w:rPr>
                <w:noProof/>
                <w:webHidden/>
              </w:rPr>
            </w:r>
            <w:r>
              <w:rPr>
                <w:noProof/>
                <w:webHidden/>
              </w:rPr>
              <w:fldChar w:fldCharType="separate"/>
            </w:r>
            <w:r>
              <w:rPr>
                <w:noProof/>
                <w:webHidden/>
              </w:rPr>
              <w:t>23</w:t>
            </w:r>
            <w:r>
              <w:rPr>
                <w:noProof/>
                <w:webHidden/>
              </w:rPr>
              <w:fldChar w:fldCharType="end"/>
            </w:r>
          </w:hyperlink>
        </w:p>
        <w:p w14:paraId="5B39D25D" w14:textId="2258833C" w:rsidR="000E122C" w:rsidRDefault="000E122C">
          <w:pPr>
            <w:pStyle w:val="TOC3"/>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3" w:history="1">
            <w:r w:rsidRPr="00F02A29">
              <w:rPr>
                <w:rStyle w:val="Hyperlink"/>
                <w:noProof/>
                <w:lang w:val="en-US"/>
              </w:rPr>
              <w:t>4.4.2 Activity Diagram</w:t>
            </w:r>
            <w:r>
              <w:rPr>
                <w:noProof/>
                <w:webHidden/>
              </w:rPr>
              <w:tab/>
            </w:r>
            <w:r>
              <w:rPr>
                <w:noProof/>
                <w:webHidden/>
              </w:rPr>
              <w:fldChar w:fldCharType="begin"/>
            </w:r>
            <w:r>
              <w:rPr>
                <w:noProof/>
                <w:webHidden/>
              </w:rPr>
              <w:instrText xml:space="preserve"> PAGEREF _Toc177825793 \h </w:instrText>
            </w:r>
            <w:r>
              <w:rPr>
                <w:noProof/>
                <w:webHidden/>
              </w:rPr>
            </w:r>
            <w:r>
              <w:rPr>
                <w:noProof/>
                <w:webHidden/>
              </w:rPr>
              <w:fldChar w:fldCharType="separate"/>
            </w:r>
            <w:r>
              <w:rPr>
                <w:noProof/>
                <w:webHidden/>
              </w:rPr>
              <w:t>24</w:t>
            </w:r>
            <w:r>
              <w:rPr>
                <w:noProof/>
                <w:webHidden/>
              </w:rPr>
              <w:fldChar w:fldCharType="end"/>
            </w:r>
          </w:hyperlink>
        </w:p>
        <w:p w14:paraId="54482C46" w14:textId="3F179F0E"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4" w:history="1">
            <w:r w:rsidRPr="00F02A29">
              <w:rPr>
                <w:rStyle w:val="Hyperlink"/>
                <w:noProof/>
                <w:lang w:val="en-US"/>
              </w:rPr>
              <w:t>5. Verification</w:t>
            </w:r>
            <w:r>
              <w:rPr>
                <w:noProof/>
                <w:webHidden/>
              </w:rPr>
              <w:tab/>
            </w:r>
            <w:r>
              <w:rPr>
                <w:noProof/>
                <w:webHidden/>
              </w:rPr>
              <w:fldChar w:fldCharType="begin"/>
            </w:r>
            <w:r>
              <w:rPr>
                <w:noProof/>
                <w:webHidden/>
              </w:rPr>
              <w:instrText xml:space="preserve"> PAGEREF _Toc177825794 \h </w:instrText>
            </w:r>
            <w:r>
              <w:rPr>
                <w:noProof/>
                <w:webHidden/>
              </w:rPr>
            </w:r>
            <w:r>
              <w:rPr>
                <w:noProof/>
                <w:webHidden/>
              </w:rPr>
              <w:fldChar w:fldCharType="separate"/>
            </w:r>
            <w:r>
              <w:rPr>
                <w:noProof/>
                <w:webHidden/>
              </w:rPr>
              <w:t>24</w:t>
            </w:r>
            <w:r>
              <w:rPr>
                <w:noProof/>
                <w:webHidden/>
              </w:rPr>
              <w:fldChar w:fldCharType="end"/>
            </w:r>
          </w:hyperlink>
        </w:p>
        <w:p w14:paraId="6FD7683F" w14:textId="7F0D7A01"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5" w:history="1">
            <w:r w:rsidRPr="00F02A29">
              <w:rPr>
                <w:rStyle w:val="Hyperlink"/>
                <w:noProof/>
                <w:lang w:val="en-US"/>
              </w:rPr>
              <w:t>6. Results and conclusions</w:t>
            </w:r>
            <w:r>
              <w:rPr>
                <w:noProof/>
                <w:webHidden/>
              </w:rPr>
              <w:tab/>
            </w:r>
            <w:r>
              <w:rPr>
                <w:noProof/>
                <w:webHidden/>
              </w:rPr>
              <w:fldChar w:fldCharType="begin"/>
            </w:r>
            <w:r>
              <w:rPr>
                <w:noProof/>
                <w:webHidden/>
              </w:rPr>
              <w:instrText xml:space="preserve"> PAGEREF _Toc177825795 \h </w:instrText>
            </w:r>
            <w:r>
              <w:rPr>
                <w:noProof/>
                <w:webHidden/>
              </w:rPr>
            </w:r>
            <w:r>
              <w:rPr>
                <w:noProof/>
                <w:webHidden/>
              </w:rPr>
              <w:fldChar w:fldCharType="separate"/>
            </w:r>
            <w:r>
              <w:rPr>
                <w:noProof/>
                <w:webHidden/>
              </w:rPr>
              <w:t>29</w:t>
            </w:r>
            <w:r>
              <w:rPr>
                <w:noProof/>
                <w:webHidden/>
              </w:rPr>
              <w:fldChar w:fldCharType="end"/>
            </w:r>
          </w:hyperlink>
        </w:p>
        <w:p w14:paraId="35C72B87" w14:textId="7A1ACFC8"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6" w:history="1">
            <w:r w:rsidRPr="00F02A29">
              <w:rPr>
                <w:rStyle w:val="Hyperlink"/>
                <w:noProof/>
                <w:lang w:val="en-US"/>
              </w:rPr>
              <w:t>7.User Guide</w:t>
            </w:r>
            <w:r>
              <w:rPr>
                <w:noProof/>
                <w:webHidden/>
              </w:rPr>
              <w:tab/>
            </w:r>
            <w:r>
              <w:rPr>
                <w:noProof/>
                <w:webHidden/>
              </w:rPr>
              <w:fldChar w:fldCharType="begin"/>
            </w:r>
            <w:r>
              <w:rPr>
                <w:noProof/>
                <w:webHidden/>
              </w:rPr>
              <w:instrText xml:space="preserve"> PAGEREF _Toc177825796 \h </w:instrText>
            </w:r>
            <w:r>
              <w:rPr>
                <w:noProof/>
                <w:webHidden/>
              </w:rPr>
            </w:r>
            <w:r>
              <w:rPr>
                <w:noProof/>
                <w:webHidden/>
              </w:rPr>
              <w:fldChar w:fldCharType="separate"/>
            </w:r>
            <w:r>
              <w:rPr>
                <w:noProof/>
                <w:webHidden/>
              </w:rPr>
              <w:t>30</w:t>
            </w:r>
            <w:r>
              <w:rPr>
                <w:noProof/>
                <w:webHidden/>
              </w:rPr>
              <w:fldChar w:fldCharType="end"/>
            </w:r>
          </w:hyperlink>
        </w:p>
        <w:p w14:paraId="34DDB096" w14:textId="67A20073"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7" w:history="1">
            <w:r w:rsidRPr="00F02A29">
              <w:rPr>
                <w:rStyle w:val="Hyperlink"/>
                <w:noProof/>
                <w:lang w:val="en-US"/>
              </w:rPr>
              <w:t>8. Maintenance Guide</w:t>
            </w:r>
            <w:r>
              <w:rPr>
                <w:noProof/>
                <w:webHidden/>
              </w:rPr>
              <w:tab/>
            </w:r>
            <w:r>
              <w:rPr>
                <w:noProof/>
                <w:webHidden/>
              </w:rPr>
              <w:fldChar w:fldCharType="begin"/>
            </w:r>
            <w:r>
              <w:rPr>
                <w:noProof/>
                <w:webHidden/>
              </w:rPr>
              <w:instrText xml:space="preserve"> PAGEREF _Toc177825797 \h </w:instrText>
            </w:r>
            <w:r>
              <w:rPr>
                <w:noProof/>
                <w:webHidden/>
              </w:rPr>
            </w:r>
            <w:r>
              <w:rPr>
                <w:noProof/>
                <w:webHidden/>
              </w:rPr>
              <w:fldChar w:fldCharType="separate"/>
            </w:r>
            <w:r>
              <w:rPr>
                <w:noProof/>
                <w:webHidden/>
              </w:rPr>
              <w:t>33</w:t>
            </w:r>
            <w:r>
              <w:rPr>
                <w:noProof/>
                <w:webHidden/>
              </w:rPr>
              <w:fldChar w:fldCharType="end"/>
            </w:r>
          </w:hyperlink>
        </w:p>
        <w:p w14:paraId="37CC3C77" w14:textId="53BC202A"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8" w:history="1">
            <w:r w:rsidRPr="00F02A29">
              <w:rPr>
                <w:rStyle w:val="Hyperlink"/>
                <w:rFonts w:asciiTheme="minorBidi" w:hAnsiTheme="minorBidi"/>
                <w:b/>
                <w:bCs/>
                <w:noProof/>
                <w:lang w:val="en-US"/>
              </w:rPr>
              <w:t>Work Environment:</w:t>
            </w:r>
            <w:r>
              <w:rPr>
                <w:noProof/>
                <w:webHidden/>
              </w:rPr>
              <w:tab/>
            </w:r>
            <w:r>
              <w:rPr>
                <w:noProof/>
                <w:webHidden/>
              </w:rPr>
              <w:fldChar w:fldCharType="begin"/>
            </w:r>
            <w:r>
              <w:rPr>
                <w:noProof/>
                <w:webHidden/>
              </w:rPr>
              <w:instrText xml:space="preserve"> PAGEREF _Toc177825798 \h </w:instrText>
            </w:r>
            <w:r>
              <w:rPr>
                <w:noProof/>
                <w:webHidden/>
              </w:rPr>
            </w:r>
            <w:r>
              <w:rPr>
                <w:noProof/>
                <w:webHidden/>
              </w:rPr>
              <w:fldChar w:fldCharType="separate"/>
            </w:r>
            <w:r>
              <w:rPr>
                <w:noProof/>
                <w:webHidden/>
              </w:rPr>
              <w:t>33</w:t>
            </w:r>
            <w:r>
              <w:rPr>
                <w:noProof/>
                <w:webHidden/>
              </w:rPr>
              <w:fldChar w:fldCharType="end"/>
            </w:r>
          </w:hyperlink>
        </w:p>
        <w:p w14:paraId="31387022" w14:textId="5A054AA3"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799" w:history="1">
            <w:r w:rsidRPr="00F02A29">
              <w:rPr>
                <w:rStyle w:val="Hyperlink"/>
                <w:rFonts w:asciiTheme="minorBidi" w:hAnsiTheme="minorBidi"/>
                <w:b/>
                <w:bCs/>
                <w:noProof/>
                <w:lang w:val="en-US"/>
              </w:rPr>
              <w:t>Installations:</w:t>
            </w:r>
            <w:r>
              <w:rPr>
                <w:noProof/>
                <w:webHidden/>
              </w:rPr>
              <w:tab/>
            </w:r>
            <w:r>
              <w:rPr>
                <w:noProof/>
                <w:webHidden/>
              </w:rPr>
              <w:fldChar w:fldCharType="begin"/>
            </w:r>
            <w:r>
              <w:rPr>
                <w:noProof/>
                <w:webHidden/>
              </w:rPr>
              <w:instrText xml:space="preserve"> PAGEREF _Toc177825799 \h </w:instrText>
            </w:r>
            <w:r>
              <w:rPr>
                <w:noProof/>
                <w:webHidden/>
              </w:rPr>
            </w:r>
            <w:r>
              <w:rPr>
                <w:noProof/>
                <w:webHidden/>
              </w:rPr>
              <w:fldChar w:fldCharType="separate"/>
            </w:r>
            <w:r>
              <w:rPr>
                <w:noProof/>
                <w:webHidden/>
              </w:rPr>
              <w:t>33</w:t>
            </w:r>
            <w:r>
              <w:rPr>
                <w:noProof/>
                <w:webHidden/>
              </w:rPr>
              <w:fldChar w:fldCharType="end"/>
            </w:r>
          </w:hyperlink>
        </w:p>
        <w:p w14:paraId="5D328617" w14:textId="5A99C9E3"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800" w:history="1">
            <w:r w:rsidRPr="00F02A29">
              <w:rPr>
                <w:rStyle w:val="Hyperlink"/>
                <w:rFonts w:asciiTheme="minorBidi" w:hAnsiTheme="minorBidi"/>
                <w:noProof/>
                <w:lang w:val="en-US"/>
              </w:rPr>
              <w:t>Backend:</w:t>
            </w:r>
            <w:r>
              <w:rPr>
                <w:noProof/>
                <w:webHidden/>
              </w:rPr>
              <w:tab/>
            </w:r>
            <w:r>
              <w:rPr>
                <w:noProof/>
                <w:webHidden/>
              </w:rPr>
              <w:fldChar w:fldCharType="begin"/>
            </w:r>
            <w:r>
              <w:rPr>
                <w:noProof/>
                <w:webHidden/>
              </w:rPr>
              <w:instrText xml:space="preserve"> PAGEREF _Toc177825800 \h </w:instrText>
            </w:r>
            <w:r>
              <w:rPr>
                <w:noProof/>
                <w:webHidden/>
              </w:rPr>
            </w:r>
            <w:r>
              <w:rPr>
                <w:noProof/>
                <w:webHidden/>
              </w:rPr>
              <w:fldChar w:fldCharType="separate"/>
            </w:r>
            <w:r>
              <w:rPr>
                <w:noProof/>
                <w:webHidden/>
              </w:rPr>
              <w:t>33</w:t>
            </w:r>
            <w:r>
              <w:rPr>
                <w:noProof/>
                <w:webHidden/>
              </w:rPr>
              <w:fldChar w:fldCharType="end"/>
            </w:r>
          </w:hyperlink>
        </w:p>
        <w:p w14:paraId="764F13F8" w14:textId="7FEF0D25"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801" w:history="1">
            <w:r w:rsidRPr="00F02A29">
              <w:rPr>
                <w:rStyle w:val="Hyperlink"/>
                <w:rFonts w:asciiTheme="minorBidi" w:hAnsiTheme="minorBidi"/>
                <w:noProof/>
                <w:lang w:val="en-US"/>
              </w:rPr>
              <w:t>Frontend:</w:t>
            </w:r>
            <w:r>
              <w:rPr>
                <w:noProof/>
                <w:webHidden/>
              </w:rPr>
              <w:tab/>
            </w:r>
            <w:r>
              <w:rPr>
                <w:noProof/>
                <w:webHidden/>
              </w:rPr>
              <w:fldChar w:fldCharType="begin"/>
            </w:r>
            <w:r>
              <w:rPr>
                <w:noProof/>
                <w:webHidden/>
              </w:rPr>
              <w:instrText xml:space="preserve"> PAGEREF _Toc177825801 \h </w:instrText>
            </w:r>
            <w:r>
              <w:rPr>
                <w:noProof/>
                <w:webHidden/>
              </w:rPr>
            </w:r>
            <w:r>
              <w:rPr>
                <w:noProof/>
                <w:webHidden/>
              </w:rPr>
              <w:fldChar w:fldCharType="separate"/>
            </w:r>
            <w:r>
              <w:rPr>
                <w:noProof/>
                <w:webHidden/>
              </w:rPr>
              <w:t>33</w:t>
            </w:r>
            <w:r>
              <w:rPr>
                <w:noProof/>
                <w:webHidden/>
              </w:rPr>
              <w:fldChar w:fldCharType="end"/>
            </w:r>
          </w:hyperlink>
        </w:p>
        <w:p w14:paraId="52BDF559" w14:textId="2A902046"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802" w:history="1">
            <w:r w:rsidRPr="00F02A29">
              <w:rPr>
                <w:rStyle w:val="Hyperlink"/>
                <w:rFonts w:asciiTheme="minorBidi" w:hAnsiTheme="minorBidi"/>
                <w:b/>
                <w:bCs/>
                <w:noProof/>
                <w:lang w:val="en-US"/>
              </w:rPr>
              <w:t>Running the Project:</w:t>
            </w:r>
            <w:r>
              <w:rPr>
                <w:noProof/>
                <w:webHidden/>
              </w:rPr>
              <w:tab/>
            </w:r>
            <w:r>
              <w:rPr>
                <w:noProof/>
                <w:webHidden/>
              </w:rPr>
              <w:fldChar w:fldCharType="begin"/>
            </w:r>
            <w:r>
              <w:rPr>
                <w:noProof/>
                <w:webHidden/>
              </w:rPr>
              <w:instrText xml:space="preserve"> PAGEREF _Toc177825802 \h </w:instrText>
            </w:r>
            <w:r>
              <w:rPr>
                <w:noProof/>
                <w:webHidden/>
              </w:rPr>
            </w:r>
            <w:r>
              <w:rPr>
                <w:noProof/>
                <w:webHidden/>
              </w:rPr>
              <w:fldChar w:fldCharType="separate"/>
            </w:r>
            <w:r>
              <w:rPr>
                <w:noProof/>
                <w:webHidden/>
              </w:rPr>
              <w:t>33</w:t>
            </w:r>
            <w:r>
              <w:rPr>
                <w:noProof/>
                <w:webHidden/>
              </w:rPr>
              <w:fldChar w:fldCharType="end"/>
            </w:r>
          </w:hyperlink>
        </w:p>
        <w:p w14:paraId="5C7A32AB" w14:textId="006D5F95" w:rsidR="000E122C" w:rsidRDefault="000E122C">
          <w:pPr>
            <w:pStyle w:val="TOC2"/>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803" w:history="1">
            <w:r w:rsidRPr="00F02A29">
              <w:rPr>
                <w:rStyle w:val="Hyperlink"/>
                <w:rFonts w:asciiTheme="minorBidi" w:hAnsiTheme="minorBidi"/>
                <w:noProof/>
                <w:lang w:val="en-US"/>
              </w:rPr>
              <w:t>Frontend:</w:t>
            </w:r>
            <w:r>
              <w:rPr>
                <w:noProof/>
                <w:webHidden/>
              </w:rPr>
              <w:tab/>
            </w:r>
            <w:r>
              <w:rPr>
                <w:noProof/>
                <w:webHidden/>
              </w:rPr>
              <w:fldChar w:fldCharType="begin"/>
            </w:r>
            <w:r>
              <w:rPr>
                <w:noProof/>
                <w:webHidden/>
              </w:rPr>
              <w:instrText xml:space="preserve"> PAGEREF _Toc177825803 \h </w:instrText>
            </w:r>
            <w:r>
              <w:rPr>
                <w:noProof/>
                <w:webHidden/>
              </w:rPr>
            </w:r>
            <w:r>
              <w:rPr>
                <w:noProof/>
                <w:webHidden/>
              </w:rPr>
              <w:fldChar w:fldCharType="separate"/>
            </w:r>
            <w:r>
              <w:rPr>
                <w:noProof/>
                <w:webHidden/>
              </w:rPr>
              <w:t>33</w:t>
            </w:r>
            <w:r>
              <w:rPr>
                <w:noProof/>
                <w:webHidden/>
              </w:rPr>
              <w:fldChar w:fldCharType="end"/>
            </w:r>
          </w:hyperlink>
        </w:p>
        <w:p w14:paraId="56F6B412" w14:textId="3EDF34CC"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804" w:history="1">
            <w:r w:rsidRPr="00F02A29">
              <w:rPr>
                <w:rStyle w:val="Hyperlink"/>
                <w:rFonts w:asciiTheme="minorBidi" w:hAnsiTheme="minorBidi"/>
                <w:b/>
                <w:bCs/>
                <w:noProof/>
                <w:lang w:val="en-US"/>
              </w:rPr>
              <w:t>Important Notes:</w:t>
            </w:r>
            <w:r>
              <w:rPr>
                <w:noProof/>
                <w:webHidden/>
              </w:rPr>
              <w:tab/>
            </w:r>
            <w:r>
              <w:rPr>
                <w:noProof/>
                <w:webHidden/>
              </w:rPr>
              <w:fldChar w:fldCharType="begin"/>
            </w:r>
            <w:r>
              <w:rPr>
                <w:noProof/>
                <w:webHidden/>
              </w:rPr>
              <w:instrText xml:space="preserve"> PAGEREF _Toc177825804 \h </w:instrText>
            </w:r>
            <w:r>
              <w:rPr>
                <w:noProof/>
                <w:webHidden/>
              </w:rPr>
            </w:r>
            <w:r>
              <w:rPr>
                <w:noProof/>
                <w:webHidden/>
              </w:rPr>
              <w:fldChar w:fldCharType="separate"/>
            </w:r>
            <w:r>
              <w:rPr>
                <w:noProof/>
                <w:webHidden/>
              </w:rPr>
              <w:t>34</w:t>
            </w:r>
            <w:r>
              <w:rPr>
                <w:noProof/>
                <w:webHidden/>
              </w:rPr>
              <w:fldChar w:fldCharType="end"/>
            </w:r>
          </w:hyperlink>
        </w:p>
        <w:p w14:paraId="5166EA3C" w14:textId="299E0A05" w:rsidR="000E122C" w:rsidRDefault="000E122C">
          <w:pPr>
            <w:pStyle w:val="TOC1"/>
            <w:tabs>
              <w:tab w:val="right" w:leader="dot" w:pos="9326"/>
            </w:tabs>
            <w:rPr>
              <w:rFonts w:asciiTheme="minorHAnsi" w:eastAsiaTheme="minorEastAsia" w:hAnsiTheme="minorHAnsi" w:cstheme="minorBidi"/>
              <w:noProof/>
              <w:kern w:val="2"/>
              <w:sz w:val="24"/>
              <w:szCs w:val="24"/>
              <w:lang w:val="en-IL" w:eastAsia="en-IL"/>
              <w14:ligatures w14:val="standardContextual"/>
            </w:rPr>
          </w:pPr>
          <w:hyperlink w:anchor="_Toc177825805" w:history="1">
            <w:r w:rsidRPr="00F02A29">
              <w:rPr>
                <w:rStyle w:val="Hyperlink"/>
                <w:noProof/>
                <w:lang w:val="en-US"/>
              </w:rPr>
              <w:t>References</w:t>
            </w:r>
            <w:r>
              <w:rPr>
                <w:noProof/>
                <w:webHidden/>
              </w:rPr>
              <w:tab/>
            </w:r>
            <w:r>
              <w:rPr>
                <w:noProof/>
                <w:webHidden/>
              </w:rPr>
              <w:fldChar w:fldCharType="begin"/>
            </w:r>
            <w:r>
              <w:rPr>
                <w:noProof/>
                <w:webHidden/>
              </w:rPr>
              <w:instrText xml:space="preserve"> PAGEREF _Toc177825805 \h </w:instrText>
            </w:r>
            <w:r>
              <w:rPr>
                <w:noProof/>
                <w:webHidden/>
              </w:rPr>
            </w:r>
            <w:r>
              <w:rPr>
                <w:noProof/>
                <w:webHidden/>
              </w:rPr>
              <w:fldChar w:fldCharType="separate"/>
            </w:r>
            <w:r>
              <w:rPr>
                <w:noProof/>
                <w:webHidden/>
              </w:rPr>
              <w:t>35</w:t>
            </w:r>
            <w:r>
              <w:rPr>
                <w:noProof/>
                <w:webHidden/>
              </w:rPr>
              <w:fldChar w:fldCharType="end"/>
            </w:r>
          </w:hyperlink>
        </w:p>
        <w:p w14:paraId="4A9F07FB" w14:textId="7434D583" w:rsidR="00AB4084" w:rsidRDefault="00AB4084">
          <w:r>
            <w:rPr>
              <w:b/>
              <w:bCs/>
              <w:lang w:val="he-IL"/>
            </w:rPr>
            <w:fldChar w:fldCharType="end"/>
          </w:r>
        </w:p>
      </w:sdtContent>
    </w:sdt>
    <w:p w14:paraId="225383F5" w14:textId="77777777" w:rsidR="00F76D63" w:rsidRDefault="004A123C" w:rsidP="00774E3F">
      <w:pPr>
        <w:pStyle w:val="1"/>
      </w:pPr>
      <w:r>
        <w:br w:type="page"/>
      </w:r>
    </w:p>
    <w:p w14:paraId="78FA0453" w14:textId="77777777" w:rsidR="00F76D63" w:rsidRPr="00D34605" w:rsidRDefault="004A123C" w:rsidP="00774E3F">
      <w:pPr>
        <w:pStyle w:val="1"/>
        <w:rPr>
          <w:lang w:val="en-US"/>
        </w:rPr>
      </w:pPr>
      <w:bookmarkStart w:id="3" w:name="_Toc177825765"/>
      <w:r w:rsidRPr="00D34605">
        <w:rPr>
          <w:lang w:val="en-US"/>
        </w:rPr>
        <w:lastRenderedPageBreak/>
        <w:t>Abstract</w:t>
      </w:r>
      <w:bookmarkEnd w:id="3"/>
    </w:p>
    <w:p w14:paraId="2A84D871" w14:textId="77777777" w:rsidR="00F76D63" w:rsidRPr="00D34605" w:rsidRDefault="00F76D63" w:rsidP="00774E3F">
      <w:pPr>
        <w:rPr>
          <w:color w:val="FF0000"/>
          <w:sz w:val="24"/>
          <w:szCs w:val="24"/>
          <w:lang w:val="en-US"/>
        </w:rPr>
      </w:pPr>
    </w:p>
    <w:p w14:paraId="45703D4B" w14:textId="4374DBC0" w:rsidR="00F76D63" w:rsidRPr="00D34605" w:rsidRDefault="004A123C" w:rsidP="00774E3F">
      <w:pPr>
        <w:rPr>
          <w:sz w:val="24"/>
          <w:szCs w:val="24"/>
          <w:lang w:val="en-US"/>
        </w:rPr>
      </w:pPr>
      <w:r w:rsidRPr="00D34605">
        <w:rPr>
          <w:sz w:val="24"/>
          <w:szCs w:val="24"/>
          <w:lang w:val="en-US"/>
        </w:rPr>
        <w:t>In addressing the complex challenges of smell classification and identification, our research leverages advanced machine-learning algorithms. The primary goal is to develop tools that can solve smell-related issues across various industries such as perfumery, technology, communication, and beyond by identifying, creating, and adapting to specific scents.</w:t>
      </w:r>
      <w:r w:rsidR="00D52237">
        <w:rPr>
          <w:sz w:val="24"/>
          <w:szCs w:val="24"/>
          <w:lang w:val="en-US"/>
        </w:rPr>
        <w:t xml:space="preserve"> </w:t>
      </w:r>
      <w:r w:rsidRPr="00D34605">
        <w:rPr>
          <w:sz w:val="24"/>
          <w:szCs w:val="24"/>
          <w:lang w:val="en-US"/>
        </w:rPr>
        <w:t>Our algorithm is based on a series of studies that investigate diverse algorithms for smell detection and classification. These include data-driven techniques that predict the structural properties of odorous molecules and their relationship to smell perception.</w:t>
      </w:r>
      <w:r w:rsidR="00D52237">
        <w:rPr>
          <w:sz w:val="24"/>
          <w:szCs w:val="24"/>
          <w:lang w:val="en-US"/>
        </w:rPr>
        <w:t xml:space="preserve"> </w:t>
      </w:r>
      <w:r w:rsidRPr="00D34605">
        <w:rPr>
          <w:sz w:val="24"/>
          <w:szCs w:val="24"/>
          <w:lang w:val="en-US"/>
        </w:rPr>
        <w:t xml:space="preserve">This project stands on the shoulders of extensive previous research, combining techniques such as Convolutional Neural Networks (CNN) and Extreme Gradient Boosting (XGBoost) to refine our predictive capabilities. Our </w:t>
      </w:r>
      <w:r w:rsidR="00D52237" w:rsidRPr="00D34605">
        <w:rPr>
          <w:sz w:val="24"/>
          <w:szCs w:val="24"/>
          <w:lang w:val="en-US"/>
        </w:rPr>
        <w:t>goal</w:t>
      </w:r>
      <w:r w:rsidRPr="00D34605">
        <w:rPr>
          <w:sz w:val="24"/>
          <w:szCs w:val="24"/>
          <w:lang w:val="en-US"/>
        </w:rPr>
        <w:t xml:space="preserve"> is to create a reliable system for detecting and classifying smells. By harnessing the potential of machine learning and artificial intelligence, we aim to bring a new level of precision and understanding to the field of olfaction, offering innovative solution that can benefit various subjects.</w:t>
      </w:r>
    </w:p>
    <w:p w14:paraId="7DEC42B4" w14:textId="77777777" w:rsidR="00F76D63" w:rsidRPr="00D34605" w:rsidRDefault="00F76D63" w:rsidP="00774E3F">
      <w:pPr>
        <w:bidi/>
        <w:rPr>
          <w:ins w:id="4" w:author="Julia Sheidin" w:date="2024-07-01T18:47:00Z"/>
          <w:sz w:val="24"/>
          <w:szCs w:val="24"/>
          <w:lang w:val="en-US"/>
        </w:rPr>
      </w:pPr>
    </w:p>
    <w:p w14:paraId="6BC7F923" w14:textId="77777777" w:rsidR="00F76D63" w:rsidRPr="00D34605" w:rsidRDefault="00F76D63" w:rsidP="00774E3F">
      <w:pPr>
        <w:bidi/>
        <w:rPr>
          <w:ins w:id="5" w:author="Julia Sheidin" w:date="2024-07-01T18:47:00Z"/>
          <w:sz w:val="24"/>
          <w:szCs w:val="24"/>
          <w:lang w:val="en-US"/>
        </w:rPr>
      </w:pPr>
    </w:p>
    <w:p w14:paraId="71AD9665" w14:textId="77777777" w:rsidR="00F76D63" w:rsidRPr="00D34605" w:rsidRDefault="00F76D63" w:rsidP="00774E3F">
      <w:pPr>
        <w:bidi/>
        <w:rPr>
          <w:sz w:val="24"/>
          <w:szCs w:val="24"/>
          <w:lang w:val="en-US"/>
        </w:rPr>
      </w:pPr>
    </w:p>
    <w:p w14:paraId="2B6F8313" w14:textId="77777777" w:rsidR="00F76D63" w:rsidRPr="00D34605" w:rsidRDefault="00F76D63" w:rsidP="00774E3F">
      <w:pPr>
        <w:rPr>
          <w:sz w:val="32"/>
          <w:szCs w:val="32"/>
          <w:lang w:val="en-US"/>
        </w:rPr>
      </w:pPr>
    </w:p>
    <w:p w14:paraId="70043668" w14:textId="77777777" w:rsidR="00F76D63" w:rsidRDefault="004A123C" w:rsidP="00774E3F">
      <w:pPr>
        <w:rPr>
          <w:b/>
          <w:sz w:val="24"/>
          <w:szCs w:val="24"/>
        </w:rPr>
      </w:pPr>
      <w:r>
        <w:rPr>
          <w:b/>
          <w:sz w:val="24"/>
          <w:szCs w:val="24"/>
        </w:rPr>
        <w:t>Keywords</w:t>
      </w:r>
    </w:p>
    <w:p w14:paraId="6CA8310F" w14:textId="77777777" w:rsidR="00F76D63" w:rsidRDefault="004A123C" w:rsidP="00774E3F">
      <w:pPr>
        <w:rPr>
          <w:sz w:val="32"/>
          <w:szCs w:val="32"/>
        </w:rPr>
      </w:pPr>
      <w:r>
        <w:rPr>
          <w:sz w:val="24"/>
          <w:szCs w:val="24"/>
        </w:rPr>
        <w:t>Smell, Identification, Classification,</w:t>
      </w:r>
    </w:p>
    <w:p w14:paraId="0B6F0144" w14:textId="77777777" w:rsidR="00F76D63" w:rsidRDefault="004A123C" w:rsidP="00774E3F">
      <w:pPr>
        <w:ind w:left="720"/>
        <w:rPr>
          <w:b/>
          <w:sz w:val="24"/>
          <w:szCs w:val="24"/>
          <w:rtl/>
        </w:rPr>
      </w:pPr>
      <w:r>
        <w:br w:type="page"/>
      </w:r>
    </w:p>
    <w:p w14:paraId="3C904813" w14:textId="77777777" w:rsidR="00F76D63" w:rsidRDefault="004A123C" w:rsidP="00774E3F">
      <w:pPr>
        <w:pStyle w:val="1"/>
        <w:numPr>
          <w:ilvl w:val="0"/>
          <w:numId w:val="1"/>
        </w:numPr>
      </w:pPr>
      <w:r>
        <w:lastRenderedPageBreak/>
        <w:t xml:space="preserve"> </w:t>
      </w:r>
      <w:bookmarkStart w:id="6" w:name="_Toc177825766"/>
      <w:r>
        <w:t>Introduction</w:t>
      </w:r>
      <w:bookmarkEnd w:id="6"/>
    </w:p>
    <w:p w14:paraId="0629C77D" w14:textId="77777777" w:rsidR="00F76D63" w:rsidRDefault="004A123C" w:rsidP="00774E3F">
      <w:pPr>
        <w:pStyle w:val="2"/>
      </w:pPr>
      <w:bookmarkStart w:id="7" w:name="_Toc177825767"/>
      <w:r>
        <w:t>1.1 The importance of smell analysis</w:t>
      </w:r>
      <w:bookmarkEnd w:id="7"/>
    </w:p>
    <w:p w14:paraId="0BD6BDEF" w14:textId="5ED8DE89" w:rsidR="00F76D63" w:rsidRPr="00D34605" w:rsidRDefault="004A123C" w:rsidP="00774E3F">
      <w:pPr>
        <w:rPr>
          <w:sz w:val="24"/>
          <w:szCs w:val="24"/>
          <w:lang w:val="en-US"/>
        </w:rPr>
      </w:pPr>
      <w:r w:rsidRPr="00D34605">
        <w:rPr>
          <w:sz w:val="24"/>
          <w:szCs w:val="24"/>
          <w:lang w:val="en-US"/>
        </w:rPr>
        <w:t>Smell analysis is essential for many reasons. In the field of perfumery and cosmetics, the creation of new fragrances requires an understanding of how different molecules interact with smell receptors. In the food industry, analyzing and replicating smells can enhance taste experiences. In technology and communication, smell analysis can be used to develop electronic noses, which can have applications in safety, quality control, and even in the digital transmission of smell. Imagine a situation where you see a cooking program on TV and are able to smell the smell of the dishes being cooked in the program in your living room. This is something that smell analysis could make possible. Based on our research and utilizing an existing database[</w:t>
      </w:r>
      <w:r w:rsidR="0030049C">
        <w:rPr>
          <w:sz w:val="24"/>
          <w:szCs w:val="24"/>
          <w:lang w:val="en-US"/>
        </w:rPr>
        <w:t>16</w:t>
      </w:r>
      <w:r w:rsidRPr="00D34605">
        <w:rPr>
          <w:sz w:val="24"/>
          <w:szCs w:val="24"/>
          <w:lang w:val="en-US"/>
        </w:rPr>
        <w:t>], we aim to fulfill the project's goal: to develop an application capable of identifying new smells and matching and classifying them with known smells according to numerous smell categories. This capability will allow the information to be used in various fields, a significant advancement in smells technology that has not yet been achieved[1] [2].</w:t>
      </w:r>
    </w:p>
    <w:p w14:paraId="48414427" w14:textId="77777777" w:rsidR="00F76D63" w:rsidRDefault="004A123C" w:rsidP="00774E3F">
      <w:pPr>
        <w:pStyle w:val="2"/>
      </w:pPr>
      <w:bookmarkStart w:id="8" w:name="_Toc177825768"/>
      <w:r>
        <w:t>1.2 How we smell</w:t>
      </w:r>
      <w:bookmarkEnd w:id="8"/>
    </w:p>
    <w:p w14:paraId="0AE06D34" w14:textId="77777777" w:rsidR="00F76D63" w:rsidRDefault="004A123C" w:rsidP="00774E3F">
      <w:pPr>
        <w:ind w:left="2160"/>
        <w:rPr>
          <w:b/>
          <w:sz w:val="24"/>
          <w:szCs w:val="24"/>
        </w:rPr>
      </w:pPr>
      <w:r>
        <w:rPr>
          <w:b/>
          <w:noProof/>
          <w:sz w:val="24"/>
          <w:szCs w:val="24"/>
        </w:rPr>
        <w:drawing>
          <wp:inline distT="114300" distB="114300" distL="114300" distR="114300" wp14:anchorId="75F46771" wp14:editId="3C315AB4">
            <wp:extent cx="3876940" cy="376267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876940" cy="3762673"/>
                    </a:xfrm>
                    <a:prstGeom prst="rect">
                      <a:avLst/>
                    </a:prstGeom>
                    <a:ln/>
                  </pic:spPr>
                </pic:pic>
              </a:graphicData>
            </a:graphic>
          </wp:inline>
        </w:drawing>
      </w:r>
    </w:p>
    <w:p w14:paraId="5ECA1FFB" w14:textId="77777777" w:rsidR="00F76D63" w:rsidRPr="00D34605" w:rsidRDefault="004A123C" w:rsidP="00774E3F">
      <w:pPr>
        <w:ind w:left="2880"/>
        <w:rPr>
          <w:color w:val="282828"/>
          <w:lang w:val="en-US"/>
        </w:rPr>
      </w:pPr>
      <w:r w:rsidRPr="009C361A">
        <w:rPr>
          <w:lang w:val="en-US"/>
        </w:rPr>
        <w:t xml:space="preserve"> </w:t>
      </w:r>
      <w:r w:rsidRPr="00D34605">
        <w:rPr>
          <w:lang w:val="en-US"/>
        </w:rPr>
        <w:t>Figure 1:</w:t>
      </w:r>
      <w:r w:rsidRPr="00D34605">
        <w:rPr>
          <w:color w:val="282828"/>
          <w:lang w:val="en-US"/>
        </w:rPr>
        <w:t>Olfactory System Structures</w:t>
      </w:r>
    </w:p>
    <w:p w14:paraId="0B39D3F4" w14:textId="77777777" w:rsidR="00F76D63" w:rsidRPr="00D34605" w:rsidRDefault="00F76D63" w:rsidP="00774E3F">
      <w:pPr>
        <w:rPr>
          <w:b/>
          <w:sz w:val="24"/>
          <w:szCs w:val="24"/>
          <w:lang w:val="en-US"/>
        </w:rPr>
      </w:pPr>
    </w:p>
    <w:p w14:paraId="4484DD1B" w14:textId="77777777" w:rsidR="00F76D63" w:rsidRPr="00D34605" w:rsidRDefault="004A123C" w:rsidP="00774E3F">
      <w:pPr>
        <w:rPr>
          <w:sz w:val="24"/>
          <w:szCs w:val="24"/>
          <w:lang w:val="en-US"/>
        </w:rPr>
      </w:pPr>
      <w:r w:rsidRPr="00D34605">
        <w:rPr>
          <w:sz w:val="24"/>
          <w:szCs w:val="24"/>
          <w:lang w:val="en-US"/>
        </w:rPr>
        <w:t xml:space="preserve">Smells are an integral part of our daily life, there is a wide variety of types of smells that we describe as sweet, spicy, musky and more. The smells are produced by billions of molecules that can change in many ways, which pass through the air and enter our </w:t>
      </w:r>
      <w:r w:rsidRPr="00D34605">
        <w:rPr>
          <w:sz w:val="24"/>
          <w:szCs w:val="24"/>
          <w:lang w:val="en-US"/>
        </w:rPr>
        <w:lastRenderedPageBreak/>
        <w:t>nose, which contains more than 300 receptors - smell-receiving cells, to smell and bind to these receptors [2]. The process of smelling is carried out as follows(see figure above): in the first stage, the smell molecules in the air enter the nose and dissolve in the mucous membrane of the olfactory epithelium (a special cell tissue in the nose that contains the smell receptors). These molecules bind to specific receptors on the cilia of the olfactory sensory neurons (special neurons that detect smells). In the second stage, the molecules bind to specific receptors on the cilia of the olfactory sensory neurons. Each receptor is sensitive to certain molecular properties or structures, which allow the nose to detect a wide variety of smells.In the third stage, the binding causes a chain of molecular reactions within the olfactory neurons, which leads to the creation of an electrical signal (nerve impulse, the electrical action transmitted by the nerve cells). This signal is sent to the olfactory bulb (a structure in the brain that receives and processes the smell information). The olfactory bulb processes the signals and serves as a transit station, transmitting the information to other areas of the brain involved in the sense of smell.In the last stage, the olfactory bulb transmits the information to the olfactory cortex (the part of the brain that processes the sensory information from smells) and other areas of the brain involved in the perception of smell, such as the limbic system (a group of structures in the brain related to emotions and memory). This processing allows the brain to interpret the signals as specific smells [2].(see figure 1)</w:t>
      </w:r>
    </w:p>
    <w:p w14:paraId="382327C1" w14:textId="77777777" w:rsidR="00F76D63" w:rsidRPr="00D34605" w:rsidRDefault="004A123C" w:rsidP="00774E3F">
      <w:pPr>
        <w:pStyle w:val="2"/>
        <w:rPr>
          <w:lang w:val="en-US"/>
        </w:rPr>
      </w:pPr>
      <w:bookmarkStart w:id="9" w:name="_Toc177825769"/>
      <w:r w:rsidRPr="00D34605">
        <w:rPr>
          <w:lang w:val="en-US"/>
        </w:rPr>
        <w:t>1.3 The challenges in smell analysis</w:t>
      </w:r>
      <w:bookmarkEnd w:id="9"/>
    </w:p>
    <w:p w14:paraId="37B8F3E0" w14:textId="4F3B92C7" w:rsidR="00F76D63" w:rsidRPr="00D34605" w:rsidRDefault="004A123C" w:rsidP="00774E3F">
      <w:pPr>
        <w:rPr>
          <w:sz w:val="24"/>
          <w:szCs w:val="24"/>
          <w:lang w:val="en-US"/>
        </w:rPr>
      </w:pPr>
      <w:r w:rsidRPr="00D34605">
        <w:rPr>
          <w:sz w:val="24"/>
          <w:szCs w:val="24"/>
          <w:lang w:val="en-US"/>
        </w:rPr>
        <w:t xml:space="preserve">A molecule can be called an odorant only if it meets the following two conditions: (1) the molecule must be volatile enough to pass from the air to the nose and </w:t>
      </w:r>
      <w:r w:rsidR="00D52237" w:rsidRPr="00D34605">
        <w:rPr>
          <w:sz w:val="24"/>
          <w:szCs w:val="24"/>
          <w:lang w:val="en-US"/>
        </w:rPr>
        <w:t>contact</w:t>
      </w:r>
      <w:r w:rsidRPr="00D34605">
        <w:rPr>
          <w:sz w:val="24"/>
          <w:szCs w:val="24"/>
          <w:lang w:val="en-US"/>
        </w:rPr>
        <w:t xml:space="preserve"> the receptors there, meaning it must have a low molecular weight and a certain repulsion from water</w:t>
      </w:r>
      <w:r w:rsidR="00D52237">
        <w:rPr>
          <w:sz w:val="24"/>
          <w:szCs w:val="24"/>
          <w:lang w:val="en-US"/>
        </w:rPr>
        <w:t xml:space="preserve"> </w:t>
      </w:r>
      <w:r w:rsidRPr="00D34605">
        <w:rPr>
          <w:sz w:val="24"/>
          <w:szCs w:val="24"/>
          <w:lang w:val="en-US"/>
        </w:rPr>
        <w:t>[2]. (2) The molecule must trigger a chemical message that can be converted into a nerve impulse [2].</w:t>
      </w:r>
      <w:r w:rsidR="00D52237">
        <w:rPr>
          <w:sz w:val="24"/>
          <w:szCs w:val="24"/>
          <w:lang w:val="en-US"/>
        </w:rPr>
        <w:t xml:space="preserve"> </w:t>
      </w:r>
      <w:r w:rsidRPr="00D34605">
        <w:rPr>
          <w:sz w:val="24"/>
          <w:szCs w:val="24"/>
          <w:lang w:val="en-US"/>
        </w:rPr>
        <w:t xml:space="preserve">There is a lack of uniformity in two directions. First, the same smell can be produced from different combinations, making it difficult to classify which molecules produce which smells [2]. Additionally, collecting data for smell analysis requires physical proximity between the smell and the smeller, and everyone can perceive the same smell differently. Therefore, the sense of smell is the most difficult sense to analyze [1]. Developments in machine learning have led to the use of data-driven approaches to predict how the structural properties of odorant molecules relate to smell perception [2]. Different databases and methods have been utilized, including data from both trained and untrained individuals, which poses challenging comparisons [2]. Previous studies used various methodologies and tools to tackle the problem of smell classification and prediction. For instance, some studies used arrays and different machine learning techniques, such as random forest algorithms, which are designed for classification and regression tasks by combining multiple decision trees to produce accurate predictions [2]. </w:t>
      </w:r>
    </w:p>
    <w:p w14:paraId="4AD2418E" w14:textId="77777777" w:rsidR="00D34605" w:rsidRDefault="004A123C" w:rsidP="00774E3F">
      <w:pPr>
        <w:rPr>
          <w:sz w:val="24"/>
          <w:szCs w:val="24"/>
          <w:lang w:val="en-US"/>
        </w:rPr>
      </w:pPr>
      <w:r w:rsidRPr="00D34605">
        <w:rPr>
          <w:sz w:val="24"/>
          <w:szCs w:val="24"/>
          <w:lang w:val="en-US"/>
        </w:rPr>
        <w:t xml:space="preserve">However, these studies encountered several challenges. One significant issue was the imbalance in the datasets, where certain smell classes were underrepresented. To address this, researchers used oversampling techniques, but these methods had their limitations, particularly in the chemical interpretation of the results [2]. In addition to </w:t>
      </w:r>
      <w:r w:rsidRPr="00D34605">
        <w:rPr>
          <w:sz w:val="24"/>
          <w:szCs w:val="24"/>
          <w:lang w:val="en-US"/>
        </w:rPr>
        <w:lastRenderedPageBreak/>
        <w:t>random forests, CNN-based predictive models were also developed to analyze smell characteristics and smell pleasantness. While these models showed success in classifying sweet smells, they struggled with other types of smells. Another limitation of these studies was their ability to compare and classify only two smells at a time, which restricted the comprehensive analysis of a broader range of smells [2][1]. In summary, although previous research has made significant steps in using machine learning for smell prediction, it has been limited by dataset imbalance, the complexity of chemical interpretation, and limitations in the scope of smell classification. highlight the need for more accurate and comprehensive models to improve the accuracy and applicability of technologies</w:t>
      </w:r>
      <w:r w:rsidR="00D34605">
        <w:rPr>
          <w:sz w:val="24"/>
          <w:szCs w:val="24"/>
          <w:lang w:val="en-US"/>
        </w:rPr>
        <w:t xml:space="preserve"> </w:t>
      </w:r>
      <w:r w:rsidRPr="00D34605">
        <w:rPr>
          <w:sz w:val="24"/>
          <w:szCs w:val="24"/>
          <w:lang w:val="en-US"/>
        </w:rPr>
        <w:t>related to smell detection and classification.</w:t>
      </w:r>
      <w:r w:rsidR="00D34605">
        <w:rPr>
          <w:sz w:val="24"/>
          <w:szCs w:val="24"/>
          <w:lang w:val="en-US"/>
        </w:rPr>
        <w:t xml:space="preserve"> O</w:t>
      </w:r>
      <w:r w:rsidRPr="00D34605">
        <w:rPr>
          <w:sz w:val="24"/>
          <w:szCs w:val="24"/>
          <w:lang w:val="en-US"/>
        </w:rPr>
        <w:t>ur goal: build an application that capable of identifying new smells, matching and classifying them with known smells according to numerous smell categories</w:t>
      </w:r>
      <w:r w:rsidR="00D34605">
        <w:rPr>
          <w:sz w:val="24"/>
          <w:szCs w:val="24"/>
          <w:lang w:val="en-US"/>
        </w:rPr>
        <w:t>.</w:t>
      </w:r>
    </w:p>
    <w:p w14:paraId="4D70AD45" w14:textId="3B0BB2AC" w:rsidR="00F76D63" w:rsidRPr="00D34605" w:rsidRDefault="004A123C" w:rsidP="00774E3F">
      <w:pPr>
        <w:rPr>
          <w:sz w:val="24"/>
          <w:szCs w:val="24"/>
          <w:lang w:val="en-US"/>
        </w:rPr>
      </w:pPr>
      <w:r w:rsidRPr="00D34605">
        <w:rPr>
          <w:sz w:val="24"/>
          <w:szCs w:val="24"/>
          <w:lang w:val="en-US"/>
        </w:rPr>
        <w:t xml:space="preserve">  </w:t>
      </w:r>
      <w:r w:rsidR="00D34605">
        <w:rPr>
          <w:sz w:val="24"/>
          <w:szCs w:val="24"/>
          <w:lang w:val="en-US"/>
        </w:rPr>
        <w:t xml:space="preserve"> </w:t>
      </w:r>
      <w:r w:rsidRPr="00D34605">
        <w:rPr>
          <w:sz w:val="24"/>
          <w:szCs w:val="24"/>
          <w:lang w:val="en-US"/>
        </w:rPr>
        <w:br/>
      </w:r>
    </w:p>
    <w:p w14:paraId="76B4022F" w14:textId="46E6D7A5" w:rsidR="00F76D63" w:rsidRPr="00D34605" w:rsidRDefault="00D34605" w:rsidP="00774E3F">
      <w:pPr>
        <w:pStyle w:val="1"/>
        <w:rPr>
          <w:lang w:val="en-US"/>
        </w:rPr>
      </w:pPr>
      <w:r>
        <w:rPr>
          <w:lang w:val="en-US"/>
        </w:rPr>
        <w:t xml:space="preserve"> </w:t>
      </w:r>
      <w:r w:rsidRPr="00D34605">
        <w:rPr>
          <w:lang w:val="en-US"/>
        </w:rPr>
        <w:br/>
        <w:t xml:space="preserve"> </w:t>
      </w:r>
      <w:bookmarkStart w:id="10" w:name="_Toc177825770"/>
      <w:r>
        <w:rPr>
          <w:lang w:val="en-US"/>
        </w:rPr>
        <w:t>2.</w:t>
      </w:r>
      <w:r w:rsidRPr="00D34605">
        <w:rPr>
          <w:lang w:val="en-US"/>
        </w:rPr>
        <w:t>Background and Related Work</w:t>
      </w:r>
      <w:bookmarkEnd w:id="10"/>
    </w:p>
    <w:p w14:paraId="72C4C845" w14:textId="77777777" w:rsidR="00F76D63" w:rsidRPr="00D34605" w:rsidRDefault="004A123C" w:rsidP="00774E3F">
      <w:pPr>
        <w:pStyle w:val="2"/>
        <w:rPr>
          <w:lang w:val="en-US"/>
        </w:rPr>
      </w:pPr>
      <w:bookmarkStart w:id="11" w:name="_Toc177825771"/>
      <w:r w:rsidRPr="00D34605">
        <w:rPr>
          <w:lang w:val="en-US"/>
        </w:rPr>
        <w:t>2.1 Principal Odor Map</w:t>
      </w:r>
      <w:bookmarkEnd w:id="11"/>
      <w:r w:rsidRPr="00D34605">
        <w:rPr>
          <w:lang w:val="en-US"/>
        </w:rPr>
        <w:t xml:space="preserve"> </w:t>
      </w:r>
    </w:p>
    <w:p w14:paraId="0244015F" w14:textId="77777777" w:rsidR="00F76D63" w:rsidRPr="00D34605" w:rsidRDefault="004A123C" w:rsidP="00774E3F">
      <w:pPr>
        <w:rPr>
          <w:sz w:val="24"/>
          <w:szCs w:val="24"/>
          <w:lang w:val="en-US"/>
        </w:rPr>
      </w:pPr>
      <w:r w:rsidRPr="00D34605">
        <w:rPr>
          <w:sz w:val="24"/>
          <w:szCs w:val="24"/>
          <w:lang w:val="en-US"/>
        </w:rPr>
        <w:t>As we explained earlier, it is difficult to classify which molecules produce which smells. Additionally, collecting data for odor analysis requires physical proximity between the odorant and the person smelling it, and everyone can perceive the same odor differently. As a result, there has been a lack of useful maps for smell—maps that can help identify and predict odors based on the chemical structure of the molecules[1].</w:t>
      </w:r>
    </w:p>
    <w:p w14:paraId="05F54832" w14:textId="3B7ACAF6" w:rsidR="00F76D63" w:rsidRPr="00D34605" w:rsidRDefault="004A123C" w:rsidP="00774E3F">
      <w:pPr>
        <w:rPr>
          <w:sz w:val="24"/>
          <w:szCs w:val="24"/>
          <w:lang w:val="en-US"/>
        </w:rPr>
      </w:pPr>
      <w:r w:rsidRPr="00D34605">
        <w:rPr>
          <w:sz w:val="24"/>
          <w:szCs w:val="24"/>
          <w:lang w:val="en-US"/>
        </w:rPr>
        <w:t>In 2019, the research team at Google Research led by Richard C. Gerkin and Alexander B.Wiltschko developed a GNN model that studied thousands of different molecules to learn about the relationship between the molecule and the probability that it would exhibit certain odor characteristics[1]. In the model, each molecule is represented by a vector that describes its smell. Using this model, they created the Principal Odor Map (POM). The map (see figure 1) shows the odor molecules in a multidimensional space (more than 3D), where each molecule is represented as a single point. In this map, two points close to each other represent pairs of similar smells. Using the map, it is possible to predict new smells and identify which molecules correspond to them.</w:t>
      </w:r>
    </w:p>
    <w:p w14:paraId="2DDF5FDD" w14:textId="77777777" w:rsidR="00F76D63" w:rsidRPr="00D34605" w:rsidRDefault="00F76D63" w:rsidP="00774E3F">
      <w:pPr>
        <w:rPr>
          <w:sz w:val="24"/>
          <w:szCs w:val="24"/>
          <w:lang w:val="en-US"/>
        </w:rPr>
      </w:pPr>
    </w:p>
    <w:p w14:paraId="6D6D6682" w14:textId="77777777" w:rsidR="00F76D63" w:rsidRPr="00D34605" w:rsidRDefault="00F76D63" w:rsidP="00774E3F">
      <w:pPr>
        <w:ind w:left="720"/>
        <w:rPr>
          <w:b/>
          <w:sz w:val="24"/>
          <w:szCs w:val="24"/>
          <w:lang w:val="en-US"/>
        </w:rPr>
      </w:pPr>
    </w:p>
    <w:p w14:paraId="190273E4" w14:textId="77777777" w:rsidR="00F76D63" w:rsidRDefault="004A123C" w:rsidP="00D52237">
      <w:pPr>
        <w:ind w:left="2160"/>
        <w:rPr>
          <w:b/>
          <w:sz w:val="24"/>
          <w:szCs w:val="24"/>
        </w:rPr>
      </w:pPr>
      <w:r>
        <w:rPr>
          <w:b/>
          <w:noProof/>
          <w:sz w:val="24"/>
          <w:szCs w:val="24"/>
        </w:rPr>
        <w:lastRenderedPageBreak/>
        <w:drawing>
          <wp:inline distT="114300" distB="114300" distL="114300" distR="114300" wp14:anchorId="4C718095" wp14:editId="395EC220">
            <wp:extent cx="2948850" cy="27717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46437" b="2020"/>
                    <a:stretch>
                      <a:fillRect/>
                    </a:stretch>
                  </pic:blipFill>
                  <pic:spPr>
                    <a:xfrm>
                      <a:off x="0" y="0"/>
                      <a:ext cx="2948850" cy="2771775"/>
                    </a:xfrm>
                    <a:prstGeom prst="rect">
                      <a:avLst/>
                    </a:prstGeom>
                    <a:ln/>
                  </pic:spPr>
                </pic:pic>
              </a:graphicData>
            </a:graphic>
          </wp:inline>
        </w:drawing>
      </w:r>
    </w:p>
    <w:p w14:paraId="0E24A7DB" w14:textId="77777777" w:rsidR="00F76D63" w:rsidRPr="00D34605" w:rsidRDefault="004A123C" w:rsidP="00774E3F">
      <w:pPr>
        <w:ind w:left="1440"/>
        <w:rPr>
          <w:lang w:val="en-US"/>
        </w:rPr>
      </w:pPr>
      <w:r w:rsidRPr="00D34605">
        <w:rPr>
          <w:lang w:val="en-US"/>
        </w:rPr>
        <w:t xml:space="preserve">Figure 2: Odors in the Principal Odor Map operate similarly. Individual molecules correspond to points (grey), and the locations of these points reflect predictions of their odor character. [Gerkin and Wiltschko, 2022]. </w:t>
      </w:r>
    </w:p>
    <w:p w14:paraId="2F482E9D" w14:textId="77777777" w:rsidR="00F76D63" w:rsidRPr="00D34605" w:rsidRDefault="00F76D63" w:rsidP="00774E3F">
      <w:pPr>
        <w:ind w:left="720"/>
        <w:rPr>
          <w:sz w:val="24"/>
          <w:szCs w:val="24"/>
          <w:lang w:val="en-US"/>
        </w:rPr>
      </w:pPr>
    </w:p>
    <w:p w14:paraId="7F30FD65" w14:textId="07E31E71" w:rsidR="00F76D63" w:rsidRPr="00D34605" w:rsidRDefault="004A123C" w:rsidP="00774E3F">
      <w:pPr>
        <w:rPr>
          <w:sz w:val="24"/>
          <w:szCs w:val="24"/>
          <w:lang w:val="en-US"/>
        </w:rPr>
      </w:pPr>
      <w:r w:rsidRPr="00D34605">
        <w:rPr>
          <w:sz w:val="24"/>
          <w:szCs w:val="24"/>
          <w:lang w:val="en-US"/>
        </w:rPr>
        <w:t xml:space="preserve">In the first test, the researchers examined whether the model could correctly predict the odors of new molecules that no human had smelled </w:t>
      </w:r>
      <w:r w:rsidR="00D34605" w:rsidRPr="00D34605">
        <w:rPr>
          <w:sz w:val="24"/>
          <w:szCs w:val="24"/>
          <w:lang w:val="en-US"/>
        </w:rPr>
        <w:t>before,</w:t>
      </w:r>
      <w:r w:rsidRPr="00D34605">
        <w:rPr>
          <w:sz w:val="24"/>
          <w:szCs w:val="24"/>
          <w:lang w:val="en-US"/>
        </w:rPr>
        <w:t xml:space="preserve"> and which were very different from those used during the model's development. First, the panel members were trained to rate the smell of each of 400 different molecules according to 55 odor labels, such as "sweet" and "mint." These labels were chosen to cover the space of possible smells without redundancy. Thus, the largest dataset of odor descriptors for new molecules was collected. The study revealed that each person characterizes the same molecule differently, so the researchers assessed how well the model could fit the average ratings of all panel participants. The results showed that the model's predictions were closer to the average results of all panel members, demonstrating that the model can predict odors well from the molecular structure [1].</w:t>
      </w:r>
    </w:p>
    <w:p w14:paraId="15760D05" w14:textId="2F138FA5" w:rsidR="00F76D63" w:rsidRPr="00D34605" w:rsidRDefault="004A123C" w:rsidP="00774E3F">
      <w:pPr>
        <w:rPr>
          <w:sz w:val="24"/>
          <w:szCs w:val="24"/>
          <w:lang w:val="en-US"/>
        </w:rPr>
      </w:pPr>
      <w:r w:rsidRPr="00D34605">
        <w:rPr>
          <w:sz w:val="24"/>
          <w:szCs w:val="24"/>
          <w:lang w:val="en-US"/>
        </w:rPr>
        <w:t>In the second test, the researchers checked whether the POM could predict odor perceptions in animals, not just humans. They collected data on metabolic responses in different species of animals. They discovered that the POM corresponded to the structure of metabolism itself, indicating that if two molecules were far apart in terms of smell on the map, a large number of metabolic reactions were required to convert one to the other. Additionally, naturally occurring molecules in the same substances were found close to each other on the map. The POM captures basic biological principles, showing how the sense of smell helps living things navigate their environment and respond to metabolic cues</w:t>
      </w:r>
      <w:r w:rsidR="00D34605">
        <w:rPr>
          <w:sz w:val="24"/>
          <w:szCs w:val="24"/>
          <w:lang w:val="en-US"/>
        </w:rPr>
        <w:t xml:space="preserve"> </w:t>
      </w:r>
      <w:r w:rsidRPr="00D34605">
        <w:rPr>
          <w:sz w:val="24"/>
          <w:szCs w:val="24"/>
          <w:lang w:val="en-US"/>
        </w:rPr>
        <w:t>[1].</w:t>
      </w:r>
    </w:p>
    <w:p w14:paraId="6CDE4012" w14:textId="77777777" w:rsidR="00F76D63" w:rsidRPr="00D34605" w:rsidRDefault="00F76D63" w:rsidP="00774E3F">
      <w:pPr>
        <w:ind w:left="720"/>
        <w:rPr>
          <w:sz w:val="24"/>
          <w:szCs w:val="24"/>
          <w:lang w:val="en-US"/>
        </w:rPr>
      </w:pPr>
    </w:p>
    <w:p w14:paraId="254CE8C7" w14:textId="1C7A886E" w:rsidR="00F76D63" w:rsidRPr="00D34605" w:rsidRDefault="004A123C" w:rsidP="00774E3F">
      <w:pPr>
        <w:rPr>
          <w:sz w:val="24"/>
          <w:szCs w:val="24"/>
          <w:lang w:val="en-US"/>
        </w:rPr>
      </w:pPr>
      <w:r w:rsidRPr="00D34605">
        <w:rPr>
          <w:sz w:val="24"/>
          <w:szCs w:val="24"/>
          <w:lang w:val="en-US"/>
        </w:rPr>
        <w:t>In the latest test, the POM was used with new datasets and predictive models to identify mosquito repellents. The new repellents discovered were more effective, cheaper, and more durable than existing ones, offering solutions to combat diseases transmitted by mosquitoes and ticks</w:t>
      </w:r>
      <w:r w:rsidR="00D34605">
        <w:rPr>
          <w:sz w:val="24"/>
          <w:szCs w:val="24"/>
          <w:lang w:val="en-US"/>
        </w:rPr>
        <w:t xml:space="preserve"> </w:t>
      </w:r>
      <w:r w:rsidRPr="00D34605">
        <w:rPr>
          <w:sz w:val="24"/>
          <w:szCs w:val="24"/>
          <w:lang w:val="en-US"/>
        </w:rPr>
        <w:t>[1].</w:t>
      </w:r>
    </w:p>
    <w:p w14:paraId="128AE60C" w14:textId="23D0B57C" w:rsidR="00F76D63" w:rsidRPr="00D34605" w:rsidRDefault="004A123C" w:rsidP="00774E3F">
      <w:pPr>
        <w:rPr>
          <w:sz w:val="24"/>
          <w:szCs w:val="24"/>
          <w:lang w:val="en-US"/>
        </w:rPr>
      </w:pPr>
      <w:r w:rsidRPr="00D34605">
        <w:rPr>
          <w:sz w:val="24"/>
          <w:szCs w:val="24"/>
          <w:lang w:val="en-US"/>
        </w:rPr>
        <w:lastRenderedPageBreak/>
        <w:t>In our project, we aim to propose an additional implementation that will lead to more accurate results for the classification and identification of smells. We will use this model as a benchmark for the results we achieve in developing our algorithm, ensuring that our approach is validated against an established standard and indeed produces better results.</w:t>
      </w:r>
      <w:r w:rsidR="00D34605">
        <w:rPr>
          <w:sz w:val="24"/>
          <w:szCs w:val="24"/>
          <w:lang w:val="en-US"/>
        </w:rPr>
        <w:t xml:space="preserve"> </w:t>
      </w:r>
      <w:r w:rsidRPr="00D34605">
        <w:rPr>
          <w:sz w:val="24"/>
          <w:szCs w:val="24"/>
          <w:lang w:val="en-US"/>
        </w:rPr>
        <w:t>(see figure 2)</w:t>
      </w:r>
    </w:p>
    <w:p w14:paraId="75A82655" w14:textId="77777777" w:rsidR="00F76D63" w:rsidRPr="00D34605" w:rsidRDefault="00F76D63" w:rsidP="00774E3F">
      <w:pPr>
        <w:ind w:left="720"/>
        <w:rPr>
          <w:sz w:val="24"/>
          <w:szCs w:val="24"/>
          <w:lang w:val="en-US"/>
        </w:rPr>
      </w:pPr>
    </w:p>
    <w:p w14:paraId="4ED39220" w14:textId="77777777" w:rsidR="00F76D63" w:rsidRDefault="004A123C" w:rsidP="00774E3F">
      <w:pPr>
        <w:pStyle w:val="2"/>
        <w:rPr>
          <w:lang w:val="en-US"/>
        </w:rPr>
      </w:pPr>
      <w:bookmarkStart w:id="12" w:name="_Toc177825772"/>
      <w:r w:rsidRPr="00D34605">
        <w:rPr>
          <w:lang w:val="en-US"/>
        </w:rPr>
        <w:t>2.2 The Chosen Model and Evaluation Algorithms</w:t>
      </w:r>
      <w:bookmarkEnd w:id="12"/>
      <w:r w:rsidRPr="00D34605">
        <w:rPr>
          <w:lang w:val="en-US"/>
        </w:rPr>
        <w:t xml:space="preserve"> </w:t>
      </w:r>
    </w:p>
    <w:p w14:paraId="46AEBCE7" w14:textId="3891BDE0" w:rsidR="00777B50" w:rsidRDefault="00777B50" w:rsidP="0008620C">
      <w:pPr>
        <w:ind w:left="720"/>
        <w:rPr>
          <w:lang w:val="en-US"/>
        </w:rPr>
      </w:pPr>
      <w:r>
        <w:rPr>
          <w:noProof/>
          <w:sz w:val="24"/>
          <w:szCs w:val="24"/>
        </w:rPr>
        <w:drawing>
          <wp:inline distT="114300" distB="114300" distL="114300" distR="114300" wp14:anchorId="4A2E1556" wp14:editId="0FFAD881">
            <wp:extent cx="5372963" cy="3178859"/>
            <wp:effectExtent l="0" t="0" r="0" b="0"/>
            <wp:docPr id="1165452261" name="image9.jpg" descr="תמונה שמכילה טקסט, צילום מסך, גופן, מספר&#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165452261" name="image9.jpg" descr="תמונה שמכילה טקסט, צילום מסך, גופן, מספר&#10;&#10;התיאור נוצר באופן אוטומטי"/>
                    <pic:cNvPicPr preferRelativeResize="0"/>
                  </pic:nvPicPr>
                  <pic:blipFill>
                    <a:blip r:embed="rId12"/>
                    <a:srcRect/>
                    <a:stretch>
                      <a:fillRect/>
                    </a:stretch>
                  </pic:blipFill>
                  <pic:spPr>
                    <a:xfrm>
                      <a:off x="0" y="0"/>
                      <a:ext cx="5372963" cy="3178859"/>
                    </a:xfrm>
                    <a:prstGeom prst="rect">
                      <a:avLst/>
                    </a:prstGeom>
                    <a:ln/>
                  </pic:spPr>
                </pic:pic>
              </a:graphicData>
            </a:graphic>
          </wp:inline>
        </w:drawing>
      </w:r>
    </w:p>
    <w:p w14:paraId="28C272B6" w14:textId="06297C3D" w:rsidR="00D52237" w:rsidRPr="00777B50" w:rsidRDefault="00D52237" w:rsidP="0008620C">
      <w:pPr>
        <w:ind w:left="1440"/>
        <w:rPr>
          <w:sz w:val="24"/>
          <w:szCs w:val="24"/>
          <w:lang w:val="en-US"/>
        </w:rPr>
      </w:pPr>
      <w:r w:rsidRPr="0008620C">
        <w:rPr>
          <w:lang w:val="en-US"/>
        </w:rPr>
        <w:t>Figure 9</w:t>
      </w:r>
      <w:r>
        <w:rPr>
          <w:rFonts w:hint="cs"/>
          <w:sz w:val="24"/>
          <w:szCs w:val="24"/>
          <w:rtl/>
          <w:lang w:val="en-US"/>
        </w:rPr>
        <w:t>:</w:t>
      </w:r>
      <w:r w:rsidRPr="00777B50">
        <w:rPr>
          <w:rFonts w:ascii="Segoe UI" w:hAnsi="Segoe UI" w:cs="Segoe UI"/>
          <w:color w:val="222222"/>
          <w:shd w:val="clear" w:color="auto" w:fill="FFFFFF"/>
          <w:lang w:val="en-US"/>
        </w:rPr>
        <w:t xml:space="preserve"> Overall workflow of model development for the classification tasks</w:t>
      </w:r>
    </w:p>
    <w:p w14:paraId="49CF6437" w14:textId="77777777" w:rsidR="00777B50" w:rsidRPr="00777B50" w:rsidRDefault="00777B50" w:rsidP="00777B50">
      <w:pPr>
        <w:rPr>
          <w:lang w:val="en-US"/>
        </w:rPr>
      </w:pPr>
    </w:p>
    <w:p w14:paraId="2599AA39" w14:textId="77777777" w:rsidR="00F76D63" w:rsidRPr="00D34605" w:rsidRDefault="004A123C" w:rsidP="00774E3F">
      <w:pPr>
        <w:rPr>
          <w:sz w:val="24"/>
          <w:szCs w:val="24"/>
          <w:lang w:val="en-US"/>
        </w:rPr>
      </w:pPr>
      <w:r w:rsidRPr="00D34605">
        <w:rPr>
          <w:sz w:val="24"/>
          <w:szCs w:val="24"/>
          <w:lang w:val="en-US"/>
        </w:rPr>
        <w:t>Based on previous studies and models, and leveraging advancements in machine learning, researchers have developed a model for smell classification to determine the optimal algorithm for this purpose. Our research builds on these foundations by investigating the test model and the optimal XGBoost model.</w:t>
      </w:r>
    </w:p>
    <w:p w14:paraId="132402F5" w14:textId="5C4FA097" w:rsidR="00F76D63" w:rsidRPr="00D34605" w:rsidRDefault="004A123C" w:rsidP="00774E3F">
      <w:pPr>
        <w:rPr>
          <w:sz w:val="24"/>
          <w:szCs w:val="24"/>
          <w:lang w:val="en-US"/>
        </w:rPr>
      </w:pPr>
      <w:r w:rsidRPr="00D34605">
        <w:rPr>
          <w:sz w:val="24"/>
          <w:szCs w:val="24"/>
          <w:lang w:val="en-US"/>
        </w:rPr>
        <w:t>The algorithm tested various approaches to identify which one yielded the best results for smell classification. The following algorithms were evaluated</w:t>
      </w:r>
      <w:r w:rsidR="00D34605">
        <w:rPr>
          <w:sz w:val="24"/>
          <w:szCs w:val="24"/>
          <w:lang w:val="en-US"/>
        </w:rPr>
        <w:t xml:space="preserve"> </w:t>
      </w:r>
      <w:r w:rsidRPr="00D34605">
        <w:rPr>
          <w:sz w:val="24"/>
          <w:szCs w:val="24"/>
          <w:lang w:val="en-US"/>
        </w:rPr>
        <w:t>(as will be described in detail below): random forest, gradient boosting, support vector machine, adaptive boosting, and extreme gradient boosting (XGBoost).The evaluation process involved dividing the data into training and testing sets with a 9:1 ratio. A five-fold cross-validation approach was used to ensure the model's generalizability. The performance metric employed was the F1-Score, which is the harmonic mean of precision and recall.</w:t>
      </w:r>
    </w:p>
    <w:p w14:paraId="679237F5" w14:textId="43443CBD" w:rsidR="00F76D63" w:rsidRPr="00D34605" w:rsidRDefault="004A123C" w:rsidP="00774E3F">
      <w:pPr>
        <w:rPr>
          <w:sz w:val="24"/>
          <w:szCs w:val="24"/>
          <w:lang w:val="en-US"/>
        </w:rPr>
      </w:pPr>
      <w:r w:rsidRPr="00D34605">
        <w:rPr>
          <w:sz w:val="24"/>
          <w:szCs w:val="24"/>
          <w:lang w:val="en-US"/>
        </w:rPr>
        <w:t>Among these, the XGBoost model was found to be the optimal algorithm</w:t>
      </w:r>
      <w:r w:rsidR="00D34605">
        <w:rPr>
          <w:sz w:val="24"/>
          <w:szCs w:val="24"/>
          <w:lang w:val="en-US"/>
        </w:rPr>
        <w:t xml:space="preserve"> </w:t>
      </w:r>
      <w:r w:rsidRPr="00D34605">
        <w:rPr>
          <w:sz w:val="24"/>
          <w:szCs w:val="24"/>
          <w:lang w:val="en-US"/>
        </w:rPr>
        <w:t xml:space="preserve">(see table below). XGBoost is a powerful ensemble learning method that uses boosting to improve the performance of weak learners, typically decision trees. It is known for its speed and performance, making it suitable for large-scale and complex datasets. Our research focuses on refining and implementing this model to achieve accurate and reliable </w:t>
      </w:r>
      <w:r w:rsidRPr="00D34605">
        <w:rPr>
          <w:sz w:val="24"/>
          <w:szCs w:val="24"/>
          <w:lang w:val="en-US"/>
        </w:rPr>
        <w:lastRenderedPageBreak/>
        <w:t xml:space="preserve">results in smell classification. Now we will briefly describe each algorithm the model uses. </w:t>
      </w:r>
    </w:p>
    <w:p w14:paraId="6F79B2BA" w14:textId="77777777" w:rsidR="00F76D63" w:rsidRPr="00D34605" w:rsidRDefault="004A123C" w:rsidP="00774E3F">
      <w:pPr>
        <w:rPr>
          <w:sz w:val="24"/>
          <w:szCs w:val="24"/>
          <w:lang w:val="en-US"/>
        </w:rPr>
      </w:pPr>
      <w:r w:rsidRPr="00D34605">
        <w:rPr>
          <w:sz w:val="24"/>
          <w:szCs w:val="24"/>
          <w:lang w:val="en-US"/>
        </w:rPr>
        <w:t>Performance of Classification Algorithms for "Sweet" and "Musky" OC Labels:</w:t>
      </w:r>
    </w:p>
    <w:p w14:paraId="2ACA8C06" w14:textId="427BFB65" w:rsidR="00F76D63" w:rsidRPr="00D34605" w:rsidRDefault="00F76D63" w:rsidP="00774E3F">
      <w:pPr>
        <w:rPr>
          <w:sz w:val="24"/>
          <w:szCs w:val="24"/>
          <w:lang w:val="en-US"/>
        </w:rPr>
      </w:pPr>
    </w:p>
    <w:tbl>
      <w:tblPr>
        <w:tblStyle w:val="a6"/>
        <w:bidiVisual/>
        <w:tblW w:w="933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20"/>
        <w:gridCol w:w="2058"/>
        <w:gridCol w:w="2396"/>
        <w:gridCol w:w="2157"/>
      </w:tblGrid>
      <w:tr w:rsidR="00F76D63" w14:paraId="253B97E0" w14:textId="77777777">
        <w:trPr>
          <w:trHeight w:val="1025"/>
        </w:trPr>
        <w:tc>
          <w:tcPr>
            <w:tcW w:w="271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6A7ECC" w14:textId="77777777" w:rsidR="00F76D63" w:rsidRDefault="004A123C" w:rsidP="00774E3F">
            <w:pPr>
              <w:rPr>
                <w:sz w:val="24"/>
                <w:szCs w:val="24"/>
              </w:rPr>
            </w:pPr>
            <w:r>
              <w:rPr>
                <w:b/>
              </w:rPr>
              <w:t>Algorithm</w:t>
            </w:r>
          </w:p>
        </w:tc>
        <w:tc>
          <w:tcPr>
            <w:tcW w:w="205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8F2FEE" w14:textId="77777777" w:rsidR="00F76D63" w:rsidRDefault="004A123C" w:rsidP="00774E3F">
            <w:pPr>
              <w:rPr>
                <w:sz w:val="24"/>
                <w:szCs w:val="24"/>
              </w:rPr>
            </w:pPr>
            <w:r>
              <w:rPr>
                <w:b/>
              </w:rPr>
              <w:t>Train F1-Score</w:t>
            </w:r>
          </w:p>
        </w:tc>
        <w:tc>
          <w:tcPr>
            <w:tcW w:w="23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2E6C72" w14:textId="5AE096A2" w:rsidR="00F76D63" w:rsidRDefault="004A123C" w:rsidP="00774E3F">
            <w:pPr>
              <w:rPr>
                <w:sz w:val="24"/>
                <w:szCs w:val="24"/>
              </w:rPr>
            </w:pPr>
            <w:r>
              <w:rPr>
                <w:b/>
              </w:rPr>
              <w:t>Validation F1-Score</w:t>
            </w:r>
          </w:p>
        </w:tc>
        <w:tc>
          <w:tcPr>
            <w:tcW w:w="215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303009F" w14:textId="77777777" w:rsidR="00F76D63" w:rsidRDefault="004A123C" w:rsidP="00774E3F">
            <w:pPr>
              <w:rPr>
                <w:sz w:val="24"/>
                <w:szCs w:val="24"/>
              </w:rPr>
            </w:pPr>
            <w:r>
              <w:rPr>
                <w:b/>
              </w:rPr>
              <w:t>Test F1-Score</w:t>
            </w:r>
          </w:p>
        </w:tc>
      </w:tr>
      <w:tr w:rsidR="00F76D63" w14:paraId="0EFDFBBE" w14:textId="77777777">
        <w:trPr>
          <w:trHeight w:val="755"/>
        </w:trPr>
        <w:tc>
          <w:tcPr>
            <w:tcW w:w="2719"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7A3E241F" w14:textId="77777777" w:rsidR="00F76D63" w:rsidRDefault="004A123C" w:rsidP="00774E3F">
            <w:pPr>
              <w:rPr>
                <w:sz w:val="24"/>
                <w:szCs w:val="24"/>
              </w:rPr>
            </w:pPr>
            <w:r>
              <w:rPr>
                <w:sz w:val="24"/>
                <w:szCs w:val="24"/>
              </w:rPr>
              <w:t>Gradient Boosting</w:t>
            </w:r>
          </w:p>
        </w:tc>
        <w:tc>
          <w:tcPr>
            <w:tcW w:w="2058"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3CFCAF80" w14:textId="77777777" w:rsidR="00F76D63" w:rsidRDefault="004A123C" w:rsidP="00774E3F">
            <w:pPr>
              <w:rPr>
                <w:sz w:val="24"/>
                <w:szCs w:val="24"/>
              </w:rPr>
            </w:pPr>
            <w:r>
              <w:rPr>
                <w:sz w:val="24"/>
                <w:szCs w:val="24"/>
              </w:rPr>
              <w:t>0.816</w:t>
            </w:r>
          </w:p>
        </w:tc>
        <w:tc>
          <w:tcPr>
            <w:tcW w:w="2396"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44E58D41" w14:textId="31B02FA2" w:rsidR="00F76D63" w:rsidRDefault="004A123C" w:rsidP="00774E3F">
            <w:pPr>
              <w:rPr>
                <w:sz w:val="24"/>
                <w:szCs w:val="24"/>
              </w:rPr>
            </w:pPr>
            <w:r>
              <w:rPr>
                <w:sz w:val="24"/>
                <w:szCs w:val="24"/>
              </w:rPr>
              <w:t>0.785</w:t>
            </w:r>
          </w:p>
        </w:tc>
        <w:tc>
          <w:tcPr>
            <w:tcW w:w="2157"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3568C297" w14:textId="77777777" w:rsidR="00F76D63" w:rsidRDefault="004A123C" w:rsidP="00774E3F">
            <w:pPr>
              <w:rPr>
                <w:sz w:val="24"/>
                <w:szCs w:val="24"/>
              </w:rPr>
            </w:pPr>
            <w:r>
              <w:rPr>
                <w:sz w:val="24"/>
                <w:szCs w:val="24"/>
              </w:rPr>
              <w:t>0.813</w:t>
            </w:r>
          </w:p>
        </w:tc>
      </w:tr>
      <w:tr w:rsidR="00F76D63" w14:paraId="56B2C700" w14:textId="77777777">
        <w:trPr>
          <w:trHeight w:val="470"/>
        </w:trPr>
        <w:tc>
          <w:tcPr>
            <w:tcW w:w="271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AF562E" w14:textId="77777777" w:rsidR="00F76D63" w:rsidRDefault="004A123C" w:rsidP="00774E3F">
            <w:pPr>
              <w:rPr>
                <w:sz w:val="24"/>
                <w:szCs w:val="24"/>
              </w:rPr>
            </w:pPr>
            <w:r>
              <w:rPr>
                <w:sz w:val="24"/>
                <w:szCs w:val="24"/>
              </w:rPr>
              <w:t>AdaBoost</w:t>
            </w:r>
          </w:p>
        </w:tc>
        <w:tc>
          <w:tcPr>
            <w:tcW w:w="205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189F85B" w14:textId="77777777" w:rsidR="00F76D63" w:rsidRDefault="004A123C" w:rsidP="00774E3F">
            <w:pPr>
              <w:rPr>
                <w:sz w:val="24"/>
                <w:szCs w:val="24"/>
              </w:rPr>
            </w:pPr>
            <w:r>
              <w:rPr>
                <w:sz w:val="24"/>
                <w:szCs w:val="24"/>
              </w:rPr>
              <w:t>0.789</w:t>
            </w:r>
          </w:p>
        </w:tc>
        <w:tc>
          <w:tcPr>
            <w:tcW w:w="23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098623" w14:textId="5E00584F" w:rsidR="00F76D63" w:rsidRDefault="004A123C" w:rsidP="00774E3F">
            <w:pPr>
              <w:rPr>
                <w:sz w:val="24"/>
                <w:szCs w:val="24"/>
              </w:rPr>
            </w:pPr>
            <w:r>
              <w:rPr>
                <w:sz w:val="24"/>
                <w:szCs w:val="24"/>
              </w:rPr>
              <w:t>0.768</w:t>
            </w:r>
          </w:p>
        </w:tc>
        <w:tc>
          <w:tcPr>
            <w:tcW w:w="215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6BC6B5" w14:textId="77777777" w:rsidR="00F76D63" w:rsidRDefault="004A123C" w:rsidP="00774E3F">
            <w:pPr>
              <w:rPr>
                <w:sz w:val="24"/>
                <w:szCs w:val="24"/>
              </w:rPr>
            </w:pPr>
            <w:r>
              <w:rPr>
                <w:sz w:val="24"/>
                <w:szCs w:val="24"/>
              </w:rPr>
              <w:t>0.823</w:t>
            </w:r>
          </w:p>
        </w:tc>
      </w:tr>
      <w:tr w:rsidR="00F76D63" w14:paraId="7E9C4C6B" w14:textId="77777777">
        <w:trPr>
          <w:trHeight w:val="755"/>
        </w:trPr>
        <w:tc>
          <w:tcPr>
            <w:tcW w:w="2719"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23891C26" w14:textId="77777777" w:rsidR="00F76D63" w:rsidRDefault="004A123C" w:rsidP="00774E3F">
            <w:pPr>
              <w:rPr>
                <w:sz w:val="24"/>
                <w:szCs w:val="24"/>
              </w:rPr>
            </w:pPr>
            <w:r>
              <w:rPr>
                <w:sz w:val="24"/>
                <w:szCs w:val="24"/>
              </w:rPr>
              <w:t>Random Forest</w:t>
            </w:r>
          </w:p>
        </w:tc>
        <w:tc>
          <w:tcPr>
            <w:tcW w:w="2058"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5E09ACC7" w14:textId="77777777" w:rsidR="00F76D63" w:rsidRDefault="004A123C" w:rsidP="00774E3F">
            <w:pPr>
              <w:rPr>
                <w:sz w:val="24"/>
                <w:szCs w:val="24"/>
              </w:rPr>
            </w:pPr>
            <w:r>
              <w:rPr>
                <w:sz w:val="24"/>
                <w:szCs w:val="24"/>
              </w:rPr>
              <w:t>0.818</w:t>
            </w:r>
          </w:p>
        </w:tc>
        <w:tc>
          <w:tcPr>
            <w:tcW w:w="2396"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3436395E" w14:textId="184F88B5" w:rsidR="00F76D63" w:rsidRDefault="004A123C" w:rsidP="00774E3F">
            <w:pPr>
              <w:rPr>
                <w:sz w:val="24"/>
                <w:szCs w:val="24"/>
              </w:rPr>
            </w:pPr>
            <w:r>
              <w:rPr>
                <w:sz w:val="24"/>
                <w:szCs w:val="24"/>
              </w:rPr>
              <w:t>0.785</w:t>
            </w:r>
          </w:p>
        </w:tc>
        <w:tc>
          <w:tcPr>
            <w:tcW w:w="2157"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1F439448" w14:textId="1A7AD516" w:rsidR="00F76D63" w:rsidRDefault="004A123C" w:rsidP="00774E3F">
            <w:pPr>
              <w:rPr>
                <w:sz w:val="24"/>
                <w:szCs w:val="24"/>
              </w:rPr>
            </w:pPr>
            <w:r>
              <w:rPr>
                <w:sz w:val="24"/>
                <w:szCs w:val="24"/>
              </w:rPr>
              <w:t>0.824</w:t>
            </w:r>
          </w:p>
        </w:tc>
      </w:tr>
      <w:tr w:rsidR="00F76D63" w14:paraId="5271F2FD" w14:textId="77777777">
        <w:trPr>
          <w:trHeight w:val="1025"/>
        </w:trPr>
        <w:tc>
          <w:tcPr>
            <w:tcW w:w="271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2CA2E6" w14:textId="77777777" w:rsidR="00F76D63" w:rsidRDefault="004A123C" w:rsidP="00774E3F">
            <w:pPr>
              <w:rPr>
                <w:sz w:val="24"/>
                <w:szCs w:val="24"/>
              </w:rPr>
            </w:pPr>
            <w:r>
              <w:rPr>
                <w:sz w:val="24"/>
                <w:szCs w:val="24"/>
              </w:rPr>
              <w:t>Support Vector Machine</w:t>
            </w:r>
          </w:p>
        </w:tc>
        <w:tc>
          <w:tcPr>
            <w:tcW w:w="205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723F79" w14:textId="77777777" w:rsidR="00F76D63" w:rsidRDefault="004A123C" w:rsidP="00774E3F">
            <w:pPr>
              <w:rPr>
                <w:sz w:val="24"/>
                <w:szCs w:val="24"/>
              </w:rPr>
            </w:pPr>
            <w:r>
              <w:rPr>
                <w:sz w:val="24"/>
                <w:szCs w:val="24"/>
              </w:rPr>
              <w:t>0.754</w:t>
            </w:r>
          </w:p>
        </w:tc>
        <w:tc>
          <w:tcPr>
            <w:tcW w:w="23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F9F0B4" w14:textId="036F1C24" w:rsidR="00F76D63" w:rsidRDefault="004A123C" w:rsidP="00774E3F">
            <w:pPr>
              <w:rPr>
                <w:sz w:val="24"/>
                <w:szCs w:val="24"/>
              </w:rPr>
            </w:pPr>
            <w:r>
              <w:rPr>
                <w:sz w:val="24"/>
                <w:szCs w:val="24"/>
              </w:rPr>
              <w:t>0.732</w:t>
            </w:r>
          </w:p>
        </w:tc>
        <w:tc>
          <w:tcPr>
            <w:tcW w:w="215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940AE0" w14:textId="77777777" w:rsidR="00F76D63" w:rsidRDefault="004A123C" w:rsidP="00774E3F">
            <w:pPr>
              <w:rPr>
                <w:sz w:val="24"/>
                <w:szCs w:val="24"/>
              </w:rPr>
            </w:pPr>
            <w:r>
              <w:rPr>
                <w:sz w:val="24"/>
                <w:szCs w:val="24"/>
              </w:rPr>
              <w:t>0.781</w:t>
            </w:r>
          </w:p>
        </w:tc>
      </w:tr>
      <w:tr w:rsidR="00F76D63" w14:paraId="5782656E" w14:textId="77777777">
        <w:trPr>
          <w:trHeight w:val="470"/>
        </w:trPr>
        <w:tc>
          <w:tcPr>
            <w:tcW w:w="2719"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7883B5EA" w14:textId="77777777" w:rsidR="00F76D63" w:rsidRDefault="004A123C" w:rsidP="00774E3F">
            <w:pPr>
              <w:rPr>
                <w:sz w:val="24"/>
                <w:szCs w:val="24"/>
              </w:rPr>
            </w:pPr>
            <w:r>
              <w:rPr>
                <w:sz w:val="24"/>
                <w:szCs w:val="24"/>
              </w:rPr>
              <w:t>XGBoost</w:t>
            </w:r>
          </w:p>
        </w:tc>
        <w:tc>
          <w:tcPr>
            <w:tcW w:w="2058"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6FE6C253" w14:textId="77777777" w:rsidR="00F76D63" w:rsidRDefault="004A123C" w:rsidP="00774E3F">
            <w:pPr>
              <w:rPr>
                <w:sz w:val="24"/>
                <w:szCs w:val="24"/>
              </w:rPr>
            </w:pPr>
            <w:r>
              <w:rPr>
                <w:sz w:val="24"/>
                <w:szCs w:val="24"/>
              </w:rPr>
              <w:t>0.799</w:t>
            </w:r>
          </w:p>
        </w:tc>
        <w:tc>
          <w:tcPr>
            <w:tcW w:w="2396"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02B9CEC9" w14:textId="77777777" w:rsidR="00F76D63" w:rsidRDefault="004A123C" w:rsidP="00774E3F">
            <w:pPr>
              <w:rPr>
                <w:sz w:val="24"/>
                <w:szCs w:val="24"/>
              </w:rPr>
            </w:pPr>
            <w:r>
              <w:rPr>
                <w:sz w:val="24"/>
                <w:szCs w:val="24"/>
              </w:rPr>
              <w:t>0.774</w:t>
            </w:r>
          </w:p>
        </w:tc>
        <w:tc>
          <w:tcPr>
            <w:tcW w:w="2157" w:type="dxa"/>
            <w:tcBorders>
              <w:top w:val="single" w:sz="5" w:space="0" w:color="000000"/>
              <w:left w:val="single" w:sz="5" w:space="0" w:color="000000"/>
              <w:bottom w:val="single" w:sz="5" w:space="0" w:color="000000"/>
              <w:right w:val="single" w:sz="5" w:space="0" w:color="000000"/>
            </w:tcBorders>
            <w:shd w:val="clear" w:color="auto" w:fill="D9D9D9"/>
            <w:tcMar>
              <w:top w:w="100" w:type="dxa"/>
              <w:left w:w="100" w:type="dxa"/>
              <w:bottom w:w="100" w:type="dxa"/>
              <w:right w:w="100" w:type="dxa"/>
            </w:tcMar>
          </w:tcPr>
          <w:p w14:paraId="2D3EA666" w14:textId="77777777" w:rsidR="00F76D63" w:rsidRDefault="004A123C" w:rsidP="00774E3F">
            <w:pPr>
              <w:rPr>
                <w:sz w:val="24"/>
                <w:szCs w:val="24"/>
              </w:rPr>
            </w:pPr>
            <w:r>
              <w:rPr>
                <w:sz w:val="24"/>
                <w:szCs w:val="24"/>
              </w:rPr>
              <w:t>0.84</w:t>
            </w:r>
          </w:p>
        </w:tc>
      </w:tr>
      <w:tr w:rsidR="00F76D63" w14:paraId="3A70EE9C" w14:textId="77777777">
        <w:trPr>
          <w:trHeight w:val="1310"/>
        </w:trPr>
        <w:tc>
          <w:tcPr>
            <w:tcW w:w="271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7A1DA7" w14:textId="77777777" w:rsidR="00F76D63" w:rsidRDefault="004A123C" w:rsidP="00774E3F">
            <w:pPr>
              <w:rPr>
                <w:sz w:val="24"/>
                <w:szCs w:val="24"/>
              </w:rPr>
            </w:pPr>
            <w:r>
              <w:rPr>
                <w:sz w:val="24"/>
                <w:szCs w:val="24"/>
              </w:rPr>
              <w:t>K-Nearest Neighbors</w:t>
            </w:r>
          </w:p>
        </w:tc>
        <w:tc>
          <w:tcPr>
            <w:tcW w:w="205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D070B4" w14:textId="77777777" w:rsidR="00F76D63" w:rsidRDefault="004A123C" w:rsidP="00774E3F">
            <w:pPr>
              <w:rPr>
                <w:sz w:val="24"/>
                <w:szCs w:val="24"/>
              </w:rPr>
            </w:pPr>
            <w:r>
              <w:rPr>
                <w:sz w:val="24"/>
                <w:szCs w:val="24"/>
              </w:rPr>
              <w:t>0.784</w:t>
            </w:r>
          </w:p>
        </w:tc>
        <w:tc>
          <w:tcPr>
            <w:tcW w:w="23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80657D" w14:textId="5BDAF021" w:rsidR="00F76D63" w:rsidRDefault="004A123C" w:rsidP="00774E3F">
            <w:pPr>
              <w:rPr>
                <w:sz w:val="24"/>
                <w:szCs w:val="24"/>
              </w:rPr>
            </w:pPr>
            <w:r>
              <w:rPr>
                <w:sz w:val="24"/>
                <w:szCs w:val="24"/>
              </w:rPr>
              <w:t>0.773</w:t>
            </w:r>
          </w:p>
        </w:tc>
        <w:tc>
          <w:tcPr>
            <w:tcW w:w="215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C21373" w14:textId="77777777" w:rsidR="00F76D63" w:rsidRDefault="004A123C" w:rsidP="00774E3F">
            <w:pPr>
              <w:rPr>
                <w:sz w:val="24"/>
                <w:szCs w:val="24"/>
              </w:rPr>
            </w:pPr>
            <w:r>
              <w:rPr>
                <w:sz w:val="24"/>
                <w:szCs w:val="24"/>
              </w:rPr>
              <w:t>0.838</w:t>
            </w:r>
          </w:p>
        </w:tc>
      </w:tr>
    </w:tbl>
    <w:p w14:paraId="197E9A43" w14:textId="0F5ABE69" w:rsidR="00F76D63" w:rsidRDefault="00F76D63" w:rsidP="00774E3F">
      <w:pPr>
        <w:rPr>
          <w:sz w:val="24"/>
          <w:szCs w:val="24"/>
        </w:rPr>
      </w:pPr>
    </w:p>
    <w:p w14:paraId="28F0A9AC" w14:textId="77777777" w:rsidR="00F76D63" w:rsidRPr="00C304A3" w:rsidRDefault="004A123C" w:rsidP="00774E3F">
      <w:pPr>
        <w:pStyle w:val="3"/>
        <w:rPr>
          <w:lang w:val="en-US"/>
        </w:rPr>
      </w:pPr>
      <w:bookmarkStart w:id="13" w:name="_Toc177825773"/>
      <w:r w:rsidRPr="00C304A3">
        <w:rPr>
          <w:lang w:val="en-US"/>
        </w:rPr>
        <w:t>2.2.1 K-fold Cross Validation</w:t>
      </w:r>
      <w:bookmarkEnd w:id="13"/>
    </w:p>
    <w:p w14:paraId="33AA0134" w14:textId="287DB5C3" w:rsidR="00F76D63" w:rsidRPr="00D34605" w:rsidRDefault="004A123C" w:rsidP="00774E3F">
      <w:pPr>
        <w:rPr>
          <w:sz w:val="24"/>
          <w:szCs w:val="24"/>
          <w:lang w:val="en-US"/>
        </w:rPr>
      </w:pPr>
      <w:r w:rsidRPr="00D34605">
        <w:rPr>
          <w:sz w:val="24"/>
          <w:szCs w:val="24"/>
          <w:lang w:val="en-US"/>
        </w:rPr>
        <w:t>K-fold cross validation [3] is a technique used in machine learning to evaluate the performance of a machine learning model. By dividing the dataset into k groups of equal size, called folds. After that, the algorithm iteratively trains the model k times, each time using a different fold as test and the remaining folds as train.</w:t>
      </w:r>
    </w:p>
    <w:p w14:paraId="1BFCF9F1" w14:textId="77777777" w:rsidR="00F76D63" w:rsidRDefault="004A123C" w:rsidP="00774E3F">
      <w:pPr>
        <w:ind w:left="720"/>
        <w:rPr>
          <w:sz w:val="24"/>
          <w:szCs w:val="24"/>
        </w:rPr>
      </w:pPr>
      <w:r>
        <w:rPr>
          <w:noProof/>
          <w:sz w:val="24"/>
          <w:szCs w:val="24"/>
        </w:rPr>
        <w:lastRenderedPageBreak/>
        <w:drawing>
          <wp:inline distT="114300" distB="114300" distL="114300" distR="114300" wp14:anchorId="034A11FB" wp14:editId="4BA0812E">
            <wp:extent cx="5731200" cy="28702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530D420E" w14:textId="7AFD352C" w:rsidR="00F76D63" w:rsidRPr="00D34605" w:rsidRDefault="004A123C" w:rsidP="00774E3F">
      <w:pPr>
        <w:ind w:left="3600"/>
        <w:rPr>
          <w:sz w:val="24"/>
          <w:szCs w:val="24"/>
          <w:lang w:val="en-US"/>
        </w:rPr>
      </w:pPr>
      <w:r w:rsidRPr="00D34605">
        <w:rPr>
          <w:sz w:val="24"/>
          <w:szCs w:val="24"/>
          <w:lang w:val="en-US"/>
        </w:rPr>
        <w:t>figure 3: K-fold pseudo code</w:t>
      </w:r>
      <w:r w:rsidR="00D34605">
        <w:rPr>
          <w:sz w:val="24"/>
          <w:szCs w:val="24"/>
          <w:lang w:val="en-US"/>
        </w:rPr>
        <w:t xml:space="preserve"> </w:t>
      </w:r>
      <w:r w:rsidRPr="00D34605">
        <w:rPr>
          <w:sz w:val="24"/>
          <w:szCs w:val="24"/>
          <w:lang w:val="en-US"/>
        </w:rPr>
        <w:t>[3]</w:t>
      </w:r>
    </w:p>
    <w:p w14:paraId="3EABF312" w14:textId="77777777" w:rsidR="00F76D63" w:rsidRPr="00D34605" w:rsidRDefault="00F76D63" w:rsidP="00774E3F">
      <w:pPr>
        <w:ind w:left="3600"/>
        <w:rPr>
          <w:sz w:val="24"/>
          <w:szCs w:val="24"/>
          <w:lang w:val="en-US"/>
        </w:rPr>
      </w:pPr>
    </w:p>
    <w:p w14:paraId="6598C72A" w14:textId="77777777" w:rsidR="00F76D63" w:rsidRPr="00D34605" w:rsidRDefault="004A123C" w:rsidP="00774E3F">
      <w:pPr>
        <w:rPr>
          <w:sz w:val="24"/>
          <w:szCs w:val="24"/>
          <w:lang w:val="en-US"/>
        </w:rPr>
      </w:pPr>
      <w:r w:rsidRPr="00D34605">
        <w:rPr>
          <w:sz w:val="24"/>
          <w:szCs w:val="24"/>
          <w:lang w:val="en-US"/>
        </w:rPr>
        <w:t>First, in general, the function receives the data and the number of parts it needs to divide into and outputs the average result of the accuracy of the prediction (prediction).</w:t>
      </w:r>
    </w:p>
    <w:p w14:paraId="311D76FE" w14:textId="77777777" w:rsidR="00F76D63" w:rsidRPr="00D34605" w:rsidRDefault="004A123C" w:rsidP="00774E3F">
      <w:pPr>
        <w:rPr>
          <w:sz w:val="24"/>
          <w:szCs w:val="24"/>
          <w:lang w:val="en-US"/>
        </w:rPr>
      </w:pPr>
      <w:r w:rsidRPr="00D34605">
        <w:rPr>
          <w:sz w:val="24"/>
          <w:szCs w:val="24"/>
          <w:lang w:val="en-US"/>
        </w:rPr>
        <w:t>Now we will expand on the algorithm:</w:t>
      </w:r>
    </w:p>
    <w:p w14:paraId="526AB4DB" w14:textId="77777777" w:rsidR="00F76D63" w:rsidRPr="00D34605" w:rsidRDefault="004A123C" w:rsidP="00774E3F">
      <w:pPr>
        <w:rPr>
          <w:sz w:val="24"/>
          <w:szCs w:val="24"/>
          <w:lang w:val="en-US"/>
        </w:rPr>
      </w:pPr>
      <w:r w:rsidRPr="00D34605">
        <w:rPr>
          <w:sz w:val="24"/>
          <w:szCs w:val="24"/>
          <w:lang w:val="en-US"/>
        </w:rPr>
        <w:t>In the first step we will divide the algorithm into K equal parts completely randomly</w:t>
      </w:r>
    </w:p>
    <w:p w14:paraId="62A91371" w14:textId="77777777" w:rsidR="00F76D63" w:rsidRPr="00D34605" w:rsidRDefault="004A123C" w:rsidP="00774E3F">
      <w:pPr>
        <w:rPr>
          <w:sz w:val="24"/>
          <w:szCs w:val="24"/>
          <w:lang w:val="en-US"/>
        </w:rPr>
      </w:pPr>
      <w:r w:rsidRPr="00D34605">
        <w:rPr>
          <w:sz w:val="24"/>
          <w:szCs w:val="24"/>
          <w:lang w:val="en-US"/>
        </w:rPr>
        <w:t>Then in a loop for each part (fold) we will perform:</w:t>
      </w:r>
    </w:p>
    <w:p w14:paraId="0B5BC6BF" w14:textId="77777777" w:rsidR="00F76D63" w:rsidRPr="00D34605" w:rsidRDefault="004A123C" w:rsidP="00774E3F">
      <w:pPr>
        <w:rPr>
          <w:sz w:val="24"/>
          <w:szCs w:val="24"/>
          <w:lang w:val="en-US"/>
        </w:rPr>
      </w:pPr>
      <w:r w:rsidRPr="00D34605">
        <w:rPr>
          <w:sz w:val="24"/>
          <w:szCs w:val="24"/>
          <w:lang w:val="en-US"/>
        </w:rPr>
        <w:t>We will divide the data into train and test so that the current part is the test while the rest of the data is the train</w:t>
      </w:r>
    </w:p>
    <w:p w14:paraId="5AE4480E" w14:textId="77777777" w:rsidR="00F76D63" w:rsidRPr="00D34605" w:rsidRDefault="004A123C" w:rsidP="00774E3F">
      <w:pPr>
        <w:rPr>
          <w:sz w:val="24"/>
          <w:szCs w:val="24"/>
          <w:lang w:val="en-US"/>
        </w:rPr>
      </w:pPr>
      <w:r w:rsidRPr="00D34605">
        <w:rPr>
          <w:sz w:val="24"/>
          <w:szCs w:val="24"/>
          <w:lang w:val="en-US"/>
        </w:rPr>
        <w:t>And trust our model according to the train</w:t>
      </w:r>
    </w:p>
    <w:p w14:paraId="02AD238C" w14:textId="77777777" w:rsidR="00F76D63" w:rsidRPr="00D34605" w:rsidRDefault="004A123C" w:rsidP="00774E3F">
      <w:pPr>
        <w:rPr>
          <w:sz w:val="24"/>
          <w:szCs w:val="24"/>
          <w:lang w:val="en-US"/>
        </w:rPr>
      </w:pPr>
      <w:r w:rsidRPr="00D34605">
        <w:rPr>
          <w:sz w:val="24"/>
          <w:szCs w:val="24"/>
          <w:lang w:val="en-US"/>
        </w:rPr>
        <w:t>After that we will run our model on the current test</w:t>
      </w:r>
    </w:p>
    <w:p w14:paraId="473958E6" w14:textId="77777777" w:rsidR="00F76D63" w:rsidRPr="00D34605" w:rsidRDefault="004A123C" w:rsidP="00774E3F">
      <w:pPr>
        <w:rPr>
          <w:sz w:val="24"/>
          <w:szCs w:val="24"/>
          <w:lang w:val="en-US"/>
        </w:rPr>
      </w:pPr>
      <w:r w:rsidRPr="00D34605">
        <w:rPr>
          <w:sz w:val="24"/>
          <w:szCs w:val="24"/>
          <w:lang w:val="en-US"/>
        </w:rPr>
        <w:t>We will save the results in a list and repeat the loop as the number of parts</w:t>
      </w:r>
    </w:p>
    <w:p w14:paraId="7E143B62" w14:textId="77777777" w:rsidR="00F76D63" w:rsidRPr="00D34605" w:rsidRDefault="004A123C" w:rsidP="00774E3F">
      <w:pPr>
        <w:rPr>
          <w:sz w:val="24"/>
          <w:szCs w:val="24"/>
          <w:lang w:val="en-US"/>
        </w:rPr>
      </w:pPr>
      <w:r w:rsidRPr="00D34605">
        <w:rPr>
          <w:sz w:val="24"/>
          <w:szCs w:val="24"/>
          <w:lang w:val="en-US"/>
        </w:rPr>
        <w:t>Finally after all the runs we calculate the average result and return it.(see figure 3)</w:t>
      </w:r>
    </w:p>
    <w:p w14:paraId="6937088C" w14:textId="77777777" w:rsidR="00F76D63" w:rsidRPr="00D34605" w:rsidRDefault="00F76D63" w:rsidP="00774E3F">
      <w:pPr>
        <w:ind w:left="720"/>
        <w:rPr>
          <w:sz w:val="24"/>
          <w:szCs w:val="24"/>
          <w:lang w:val="en-US"/>
        </w:rPr>
      </w:pPr>
    </w:p>
    <w:p w14:paraId="7F4FDD10" w14:textId="77777777" w:rsidR="00F76D63" w:rsidRPr="00D34605" w:rsidRDefault="004A123C" w:rsidP="00774E3F">
      <w:pPr>
        <w:pStyle w:val="3"/>
        <w:rPr>
          <w:lang w:val="en-US"/>
        </w:rPr>
      </w:pPr>
      <w:bookmarkStart w:id="14" w:name="_Toc177825774"/>
      <w:r w:rsidRPr="00D34605">
        <w:rPr>
          <w:lang w:val="en-US"/>
        </w:rPr>
        <w:t>2.2.2 ADASYN oversampling</w:t>
      </w:r>
      <w:bookmarkEnd w:id="14"/>
    </w:p>
    <w:p w14:paraId="128AE4CA" w14:textId="77777777" w:rsidR="00D34605" w:rsidRDefault="004A123C" w:rsidP="00774E3F">
      <w:pPr>
        <w:rPr>
          <w:b/>
          <w:sz w:val="24"/>
          <w:szCs w:val="24"/>
          <w:lang w:val="en-US"/>
        </w:rPr>
      </w:pPr>
      <w:r w:rsidRPr="00D34605">
        <w:rPr>
          <w:sz w:val="24"/>
          <w:szCs w:val="24"/>
          <w:lang w:val="en-US"/>
        </w:rPr>
        <w:t xml:space="preserve">Adaptive Synthetic Sampling Approach for Imbalanced Learning (ADASYN) creates synthetic samples of the data in order to get more samples for labels which have small amounts of samples. That operation helps to classify better labels with small amounts of samples. </w:t>
      </w:r>
      <w:r w:rsidRPr="00D34605">
        <w:rPr>
          <w:sz w:val="24"/>
          <w:szCs w:val="24"/>
          <w:lang w:val="en-US"/>
        </w:rPr>
        <w:br/>
      </w:r>
      <w:r w:rsidRPr="00D34605">
        <w:rPr>
          <w:b/>
          <w:sz w:val="24"/>
          <w:szCs w:val="24"/>
          <w:lang w:val="en-US"/>
        </w:rPr>
        <w:t>how it works:</w:t>
      </w:r>
    </w:p>
    <w:p w14:paraId="2B71F122" w14:textId="77777777" w:rsidR="00D34605" w:rsidRDefault="004A123C" w:rsidP="00774E3F">
      <w:pPr>
        <w:rPr>
          <w:sz w:val="24"/>
          <w:szCs w:val="24"/>
          <w:lang w:val="en-US"/>
        </w:rPr>
      </w:pPr>
      <w:r w:rsidRPr="00D34605">
        <w:rPr>
          <w:sz w:val="24"/>
          <w:szCs w:val="24"/>
          <w:lang w:val="en-US"/>
        </w:rPr>
        <w:t>1.Calculate Class Imbalance- calculate the imbalance between labels with a big amount of data and small amount of data.</w:t>
      </w:r>
    </w:p>
    <w:p w14:paraId="6B685762" w14:textId="77777777" w:rsidR="00D34605" w:rsidRDefault="004A123C" w:rsidP="00774E3F">
      <w:pPr>
        <w:rPr>
          <w:sz w:val="24"/>
          <w:szCs w:val="24"/>
          <w:lang w:val="en-US"/>
        </w:rPr>
      </w:pPr>
      <w:r w:rsidRPr="00D34605">
        <w:rPr>
          <w:sz w:val="24"/>
          <w:szCs w:val="24"/>
          <w:lang w:val="en-US"/>
        </w:rPr>
        <w:t xml:space="preserve">2.Compute KNN- for each minority group ( label with small amount of samples), compute its KNN </w:t>
      </w:r>
    </w:p>
    <w:p w14:paraId="35E0B8D5" w14:textId="1CED4E1A" w:rsidR="00F76D63" w:rsidRPr="00D34605" w:rsidRDefault="004A123C" w:rsidP="00774E3F">
      <w:pPr>
        <w:rPr>
          <w:sz w:val="24"/>
          <w:szCs w:val="24"/>
          <w:lang w:val="en-US"/>
        </w:rPr>
      </w:pPr>
      <w:r w:rsidRPr="00D34605">
        <w:rPr>
          <w:sz w:val="24"/>
          <w:szCs w:val="24"/>
          <w:lang w:val="en-US"/>
        </w:rPr>
        <w:t xml:space="preserve">3.Estimate Density Distribution: Calculate the density distribution of the minority class by estimating the ratio of the number of majority class( label with small amount of samples) samples to the total number of samples in the k-nearest neighbors of each minority class instance.     </w:t>
      </w:r>
    </w:p>
    <w:p w14:paraId="091F8D56" w14:textId="77777777" w:rsidR="00F76D63" w:rsidRPr="00D34605" w:rsidRDefault="004A123C" w:rsidP="00774E3F">
      <w:pPr>
        <w:rPr>
          <w:sz w:val="24"/>
          <w:szCs w:val="24"/>
          <w:lang w:val="en-US"/>
        </w:rPr>
      </w:pPr>
      <w:r w:rsidRPr="00D34605">
        <w:rPr>
          <w:sz w:val="24"/>
          <w:szCs w:val="24"/>
          <w:lang w:val="en-US"/>
        </w:rPr>
        <w:lastRenderedPageBreak/>
        <w:t xml:space="preserve">4.Generate Synthetic Samples: For each minority instance, the number of synthetic samples to be generated is proportional to its difficulty level,which means instances in sparse areas will generate more samples. </w:t>
      </w:r>
    </w:p>
    <w:p w14:paraId="1A7DDA6F" w14:textId="77777777" w:rsidR="00F76D63" w:rsidRPr="00D34605" w:rsidRDefault="004A123C" w:rsidP="00774E3F">
      <w:pPr>
        <w:pStyle w:val="3"/>
        <w:rPr>
          <w:color w:val="3C4043"/>
          <w:lang w:val="en-US"/>
        </w:rPr>
      </w:pPr>
      <w:bookmarkStart w:id="15" w:name="_Toc177825775"/>
      <w:r w:rsidRPr="00D34605">
        <w:rPr>
          <w:sz w:val="24"/>
          <w:szCs w:val="24"/>
          <w:lang w:val="en-US"/>
        </w:rPr>
        <w:t xml:space="preserve">2.2.3 </w:t>
      </w:r>
      <w:r w:rsidRPr="00D34605">
        <w:rPr>
          <w:color w:val="3C4043"/>
          <w:lang w:val="en-US"/>
        </w:rPr>
        <w:t>Grid Search cv - Cross Validation</w:t>
      </w:r>
      <w:bookmarkEnd w:id="15"/>
    </w:p>
    <w:p w14:paraId="6931A505" w14:textId="6ED89750" w:rsidR="00F76D63" w:rsidRPr="00D34605" w:rsidRDefault="004A123C" w:rsidP="00774E3F">
      <w:pPr>
        <w:rPr>
          <w:color w:val="3C4043"/>
          <w:sz w:val="24"/>
          <w:szCs w:val="24"/>
          <w:lang w:val="en-US"/>
        </w:rPr>
      </w:pPr>
      <w:r w:rsidRPr="00D34605">
        <w:rPr>
          <w:color w:val="3C4043"/>
          <w:sz w:val="24"/>
          <w:szCs w:val="24"/>
          <w:lang w:val="en-US"/>
        </w:rPr>
        <w:t>First</w:t>
      </w:r>
      <w:r w:rsidR="00D34605">
        <w:rPr>
          <w:color w:val="3C4043"/>
          <w:sz w:val="24"/>
          <w:szCs w:val="24"/>
          <w:lang w:val="en-US"/>
        </w:rPr>
        <w:t xml:space="preserve">, </w:t>
      </w:r>
      <w:r w:rsidRPr="00D34605">
        <w:rPr>
          <w:color w:val="3C4043"/>
          <w:sz w:val="24"/>
          <w:szCs w:val="24"/>
          <w:lang w:val="en-US"/>
        </w:rPr>
        <w:t>we will explain what hyperparameters are and the difference between them and parameters</w:t>
      </w:r>
      <w:r w:rsidR="00D34605">
        <w:rPr>
          <w:color w:val="3C4043"/>
          <w:sz w:val="24"/>
          <w:szCs w:val="24"/>
          <w:lang w:val="en-US"/>
        </w:rPr>
        <w:t xml:space="preserve"> </w:t>
      </w:r>
      <w:r w:rsidRPr="00D34605">
        <w:rPr>
          <w:color w:val="3C4043"/>
          <w:sz w:val="24"/>
          <w:szCs w:val="24"/>
          <w:lang w:val="en-US"/>
        </w:rPr>
        <w:t>[4]. Parameters and hyperparameters belong to a machine learning algorithm but each is used for different tasks.</w:t>
      </w:r>
    </w:p>
    <w:p w14:paraId="3094A2B5" w14:textId="77777777" w:rsidR="00F76D63" w:rsidRPr="00D34605" w:rsidRDefault="004A123C" w:rsidP="00774E3F">
      <w:pPr>
        <w:rPr>
          <w:color w:val="3C4043"/>
          <w:sz w:val="24"/>
          <w:szCs w:val="24"/>
          <w:lang w:val="en-US"/>
        </w:rPr>
      </w:pPr>
      <w:r w:rsidRPr="00D34605">
        <w:rPr>
          <w:color w:val="3C4043"/>
          <w:sz w:val="24"/>
          <w:szCs w:val="24"/>
          <w:lang w:val="en-US"/>
        </w:rPr>
        <w:t>Parameters are values that are learned by the algorithm for making predictions, so the user does not define them beforehand. The algorithm discovers those parameter settings while training based on the data it sees. The parameters are what help the algorithm make more accurate predictions when receiving new data.</w:t>
      </w:r>
    </w:p>
    <w:p w14:paraId="5132D730" w14:textId="77777777" w:rsidR="00F76D63" w:rsidRPr="00D34605" w:rsidRDefault="004A123C" w:rsidP="00774E3F">
      <w:pPr>
        <w:rPr>
          <w:color w:val="3C4043"/>
          <w:sz w:val="24"/>
          <w:szCs w:val="24"/>
          <w:lang w:val="en-US"/>
        </w:rPr>
      </w:pPr>
      <w:r w:rsidRPr="00D34605">
        <w:rPr>
          <w:color w:val="3C4043"/>
          <w:sz w:val="24"/>
          <w:szCs w:val="24"/>
          <w:lang w:val="en-US"/>
        </w:rPr>
        <w:t>These hyperparameters are values that are determined by the user before, that is, during the construction of the model for machine learning, they are used to estimate optimal parameters for the model.</w:t>
      </w:r>
    </w:p>
    <w:p w14:paraId="267639AF" w14:textId="77777777" w:rsidR="00F76D63" w:rsidRPr="00D34605" w:rsidRDefault="004A123C" w:rsidP="00774E3F">
      <w:pPr>
        <w:rPr>
          <w:sz w:val="24"/>
          <w:szCs w:val="24"/>
          <w:lang w:val="en-US"/>
        </w:rPr>
      </w:pPr>
      <w:r w:rsidRPr="00D34605">
        <w:rPr>
          <w:color w:val="3C4043"/>
          <w:sz w:val="24"/>
          <w:szCs w:val="24"/>
          <w:lang w:val="en-US"/>
        </w:rPr>
        <w:t xml:space="preserve">Gridsearch and GridsearchCV that included cross validation is used to </w:t>
      </w:r>
      <w:r w:rsidRPr="00D34605">
        <w:rPr>
          <w:sz w:val="24"/>
          <w:szCs w:val="24"/>
          <w:lang w:val="en-US"/>
        </w:rPr>
        <w:t>search for the best hyperparameters.</w:t>
      </w:r>
    </w:p>
    <w:p w14:paraId="208FC1F9" w14:textId="77777777" w:rsidR="00F76D63" w:rsidRPr="00D34605" w:rsidRDefault="004A123C" w:rsidP="00774E3F">
      <w:pPr>
        <w:rPr>
          <w:color w:val="3C4043"/>
          <w:sz w:val="24"/>
          <w:szCs w:val="24"/>
          <w:lang w:val="en-US"/>
        </w:rPr>
      </w:pPr>
      <w:r w:rsidRPr="00D34605">
        <w:rPr>
          <w:color w:val="3C4043"/>
          <w:sz w:val="24"/>
          <w:szCs w:val="24"/>
          <w:lang w:val="en-US"/>
        </w:rPr>
        <w:t>In cross-validation in the model, the data is divided into training data and validation data, usually, the division is according to K groups so that in each iteration a group is selected for validation and K-1 groups for training.</w:t>
      </w:r>
    </w:p>
    <w:p w14:paraId="4611274D" w14:textId="0631D4F9" w:rsidR="00F76D63" w:rsidRPr="00D34605" w:rsidRDefault="004A123C" w:rsidP="00774E3F">
      <w:pPr>
        <w:rPr>
          <w:color w:val="3C4043"/>
          <w:sz w:val="24"/>
          <w:szCs w:val="24"/>
          <w:lang w:val="en-US"/>
        </w:rPr>
      </w:pPr>
      <w:r w:rsidRPr="00D34605">
        <w:rPr>
          <w:color w:val="3C4043"/>
          <w:sz w:val="24"/>
          <w:szCs w:val="24"/>
          <w:lang w:val="en-US"/>
        </w:rPr>
        <w:t>now we will explain how gridsearchCV works</w:t>
      </w:r>
      <w:r w:rsidR="00D34605">
        <w:rPr>
          <w:color w:val="3C4043"/>
          <w:sz w:val="24"/>
          <w:szCs w:val="24"/>
          <w:lang w:val="en-US"/>
        </w:rPr>
        <w:t xml:space="preserve"> </w:t>
      </w:r>
      <w:r w:rsidRPr="00D34605">
        <w:rPr>
          <w:color w:val="3C4043"/>
          <w:sz w:val="24"/>
          <w:szCs w:val="24"/>
          <w:lang w:val="en-US"/>
        </w:rPr>
        <w:t>[5]:</w:t>
      </w:r>
    </w:p>
    <w:p w14:paraId="1B1D9782" w14:textId="77777777" w:rsidR="00F76D63" w:rsidRPr="00D34605" w:rsidRDefault="004A123C" w:rsidP="00774E3F">
      <w:pPr>
        <w:rPr>
          <w:color w:val="3C4043"/>
          <w:sz w:val="24"/>
          <w:szCs w:val="24"/>
          <w:lang w:val="en-US"/>
        </w:rPr>
      </w:pPr>
      <w:r w:rsidRPr="00D34605">
        <w:rPr>
          <w:color w:val="3C4043"/>
          <w:sz w:val="24"/>
          <w:szCs w:val="24"/>
          <w:lang w:val="en-US"/>
        </w:rPr>
        <w:t>In the first step, a group of hyperparameters and their param_grid values are defined, the group usually consists of a dictionary whose keys are parameter names and lists of definitions defined as values or a list of dictionaries.</w:t>
      </w:r>
    </w:p>
    <w:p w14:paraId="594A043B" w14:textId="77777777" w:rsidR="00F76D63" w:rsidRPr="00D34605" w:rsidRDefault="004A123C" w:rsidP="00774E3F">
      <w:pPr>
        <w:rPr>
          <w:color w:val="3C4043"/>
          <w:sz w:val="24"/>
          <w:szCs w:val="24"/>
          <w:lang w:val="en-US"/>
        </w:rPr>
      </w:pPr>
      <w:r w:rsidRPr="00D34605">
        <w:rPr>
          <w:color w:val="3C4043"/>
          <w:sz w:val="24"/>
          <w:szCs w:val="24"/>
          <w:lang w:val="en-US"/>
        </w:rPr>
        <w:t>Then using the function `all_combinations(param_grid)' the algorithm tries all possible combinations of the hyperparameters so that a grid is created in which each dot represents a different unique combination.</w:t>
      </w:r>
    </w:p>
    <w:p w14:paraId="07913982" w14:textId="77777777" w:rsidR="00F76D63" w:rsidRPr="00D34605" w:rsidRDefault="004A123C" w:rsidP="00774E3F">
      <w:pPr>
        <w:rPr>
          <w:color w:val="3C4043"/>
          <w:sz w:val="24"/>
          <w:szCs w:val="24"/>
          <w:lang w:val="en-US"/>
        </w:rPr>
      </w:pPr>
      <w:r w:rsidRPr="00D34605">
        <w:rPr>
          <w:color w:val="3C4043"/>
          <w:sz w:val="24"/>
          <w:szCs w:val="24"/>
          <w:lang w:val="en-US"/>
        </w:rPr>
        <w:t>In the next step, cross-validation is performed using the function cross_validate(estimator, cv)` The estimator indicates the machine learning model or algorithm that we want to train and the variable cv indicates the strategy for performing the cross-validation, usually this is a number indicating the number of folds.</w:t>
      </w:r>
    </w:p>
    <w:p w14:paraId="6957DD2E" w14:textId="77777777" w:rsidR="00F76D63" w:rsidRPr="00D34605" w:rsidRDefault="004A123C" w:rsidP="00774E3F">
      <w:pPr>
        <w:rPr>
          <w:color w:val="3C4043"/>
          <w:sz w:val="24"/>
          <w:szCs w:val="24"/>
          <w:lang w:val="en-US"/>
        </w:rPr>
      </w:pPr>
      <w:r w:rsidRPr="00D34605">
        <w:rPr>
          <w:color w:val="3C4043"/>
          <w:sz w:val="24"/>
          <w:szCs w:val="24"/>
          <w:lang w:val="en-US"/>
        </w:rPr>
        <w:t>The function splits the data according to the cv into several subgroups and for each fold it trains the model on the training subgroup and evaluates the model according to the validation subgroup and ultimately records the evaluation dimensions.</w:t>
      </w:r>
    </w:p>
    <w:p w14:paraId="6ACD2D50" w14:textId="77777777" w:rsidR="00F76D63" w:rsidRPr="00D34605" w:rsidRDefault="004A123C" w:rsidP="00774E3F">
      <w:pPr>
        <w:rPr>
          <w:color w:val="3C4043"/>
          <w:sz w:val="24"/>
          <w:szCs w:val="24"/>
          <w:lang w:val="en-US"/>
        </w:rPr>
      </w:pPr>
      <w:r w:rsidRPr="00D34605">
        <w:rPr>
          <w:color w:val="3C4043"/>
          <w:sz w:val="24"/>
          <w:szCs w:val="24"/>
          <w:lang w:val="en-US"/>
        </w:rPr>
        <w:t>After performing these steps on all subgroups it returns the results usually all scores obtained for each subgroup-fold.</w:t>
      </w:r>
    </w:p>
    <w:p w14:paraId="5C503CB6" w14:textId="77777777" w:rsidR="00F76D63" w:rsidRPr="00D34605" w:rsidRDefault="004A123C" w:rsidP="00774E3F">
      <w:pPr>
        <w:rPr>
          <w:color w:val="3C4043"/>
          <w:sz w:val="24"/>
          <w:szCs w:val="24"/>
          <w:lang w:val="en-US"/>
        </w:rPr>
      </w:pPr>
      <w:r w:rsidRPr="00D34605">
        <w:rPr>
          <w:color w:val="3C4043"/>
          <w:sz w:val="24"/>
          <w:szCs w:val="24"/>
          <w:lang w:val="en-US"/>
        </w:rPr>
        <w:t>In the next step the `compute_mean_score(cv_results, scoring)` function calculates the mean score for each combination of hyperparameters based on the cross-validation results (`cv_results`) which usually include the scores for each fold subgroup and a defined scoring index (`score`) which is usually accuracy.</w:t>
      </w:r>
    </w:p>
    <w:p w14:paraId="0D360CA1" w14:textId="77777777" w:rsidR="00F76D63" w:rsidRPr="00D34605" w:rsidRDefault="004A123C" w:rsidP="00774E3F">
      <w:pPr>
        <w:rPr>
          <w:color w:val="3C4043"/>
          <w:sz w:val="24"/>
          <w:szCs w:val="24"/>
          <w:lang w:val="en-US"/>
        </w:rPr>
      </w:pPr>
      <w:r w:rsidRPr="00D34605">
        <w:rPr>
          <w:color w:val="3C4043"/>
          <w:sz w:val="24"/>
          <w:szCs w:val="24"/>
          <w:lang w:val="en-US"/>
        </w:rPr>
        <w:t>In the final stage, the algorithm returns the model with the best performance with the set of hyperparameters that created it, ``best_estimator`', ``best_params`' respectively.</w:t>
      </w:r>
    </w:p>
    <w:p w14:paraId="6D8F2F4A" w14:textId="77777777" w:rsidR="00F76D63" w:rsidRPr="00D34605" w:rsidRDefault="004A123C" w:rsidP="00774E3F">
      <w:pPr>
        <w:pStyle w:val="3"/>
        <w:rPr>
          <w:lang w:val="en-US"/>
        </w:rPr>
      </w:pPr>
      <w:bookmarkStart w:id="16" w:name="_Toc177825776"/>
      <w:r w:rsidRPr="00D34605">
        <w:rPr>
          <w:lang w:val="en-US"/>
        </w:rPr>
        <w:lastRenderedPageBreak/>
        <w:t>2.2.4  Gardient Boosting Machine</w:t>
      </w:r>
      <w:bookmarkEnd w:id="16"/>
    </w:p>
    <w:p w14:paraId="29160991" w14:textId="77777777" w:rsidR="00F76D63" w:rsidRPr="00D34605" w:rsidRDefault="004A123C" w:rsidP="00774E3F">
      <w:pPr>
        <w:rPr>
          <w:color w:val="3C4043"/>
          <w:sz w:val="24"/>
          <w:szCs w:val="24"/>
          <w:lang w:val="en-US"/>
        </w:rPr>
      </w:pPr>
      <w:r w:rsidRPr="00D34605">
        <w:rPr>
          <w:color w:val="3C4043"/>
          <w:sz w:val="24"/>
          <w:szCs w:val="24"/>
          <w:lang w:val="en-US"/>
        </w:rPr>
        <w:t>An ensemble machine learning technique[6] (using the predictions of several learning models to improve results) used for regression and classification tasks. This is a strong predictive model that uses a combination of simpler models - "weak" models, usually decision trees. The algorithm each time compares the residuals that are obtained - the predicted values minus the target values In practice and thus at each step the algorithm learns and reduces the remainder so that the algorithm improves the forecast in each iteration.</w:t>
      </w:r>
    </w:p>
    <w:p w14:paraId="4D79D7DE" w14:textId="77777777" w:rsidR="00F76D63" w:rsidRPr="00D34605" w:rsidRDefault="004A123C" w:rsidP="00774E3F">
      <w:pPr>
        <w:rPr>
          <w:color w:val="3C4043"/>
          <w:sz w:val="24"/>
          <w:szCs w:val="24"/>
          <w:lang w:val="en-US"/>
        </w:rPr>
      </w:pPr>
      <w:r w:rsidRPr="00D34605">
        <w:rPr>
          <w:color w:val="3C4043"/>
          <w:sz w:val="24"/>
          <w:szCs w:val="24"/>
          <w:lang w:val="en-US"/>
        </w:rPr>
        <w:t>Now we will describe the code of the algorithm:</w:t>
      </w:r>
    </w:p>
    <w:p w14:paraId="565B3178" w14:textId="77777777" w:rsidR="00F76D63" w:rsidRPr="00D34605" w:rsidRDefault="00F76D63" w:rsidP="00774E3F">
      <w:pPr>
        <w:bidi/>
        <w:rPr>
          <w:color w:val="3C4043"/>
          <w:sz w:val="24"/>
          <w:szCs w:val="24"/>
          <w:lang w:val="en-US"/>
        </w:rPr>
      </w:pPr>
    </w:p>
    <w:p w14:paraId="0385AFED" w14:textId="77777777" w:rsidR="00F76D63" w:rsidRDefault="004A123C" w:rsidP="00774E3F">
      <w:pPr>
        <w:bidi/>
        <w:ind w:left="1440"/>
        <w:rPr>
          <w:rFonts w:ascii="Times New Roman" w:eastAsia="Times New Roman" w:hAnsi="Times New Roman" w:cs="Times New Roman"/>
          <w:color w:val="3C4043"/>
          <w:sz w:val="28"/>
          <w:szCs w:val="28"/>
        </w:rPr>
      </w:pPr>
      <w:r>
        <w:rPr>
          <w:noProof/>
          <w:color w:val="3C4043"/>
        </w:rPr>
        <w:drawing>
          <wp:inline distT="114300" distB="114300" distL="114300" distR="114300" wp14:anchorId="6788A7FD" wp14:editId="00A1836F">
            <wp:extent cx="3897638" cy="497862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r="53652"/>
                    <a:stretch>
                      <a:fillRect/>
                    </a:stretch>
                  </pic:blipFill>
                  <pic:spPr>
                    <a:xfrm>
                      <a:off x="0" y="0"/>
                      <a:ext cx="3897638" cy="4978623"/>
                    </a:xfrm>
                    <a:prstGeom prst="rect">
                      <a:avLst/>
                    </a:prstGeom>
                    <a:ln/>
                  </pic:spPr>
                </pic:pic>
              </a:graphicData>
            </a:graphic>
          </wp:inline>
        </w:drawing>
      </w:r>
    </w:p>
    <w:p w14:paraId="3ABAB6B8" w14:textId="77777777" w:rsidR="00F76D63" w:rsidRPr="00D34605" w:rsidRDefault="004A123C" w:rsidP="00774E3F">
      <w:pPr>
        <w:ind w:left="2880"/>
        <w:rPr>
          <w:rFonts w:ascii="Times New Roman" w:eastAsia="Times New Roman" w:hAnsi="Times New Roman" w:cs="Times New Roman"/>
          <w:color w:val="3C4043"/>
          <w:sz w:val="28"/>
          <w:szCs w:val="28"/>
          <w:lang w:val="en-US"/>
        </w:rPr>
      </w:pPr>
      <w:r w:rsidRPr="00D34605">
        <w:rPr>
          <w:color w:val="3C4043"/>
          <w:lang w:val="en-US"/>
        </w:rPr>
        <w:t>Figure 4: Gradient Boost pseudo code</w:t>
      </w:r>
      <w:r w:rsidRPr="00D34605">
        <w:rPr>
          <w:rFonts w:ascii="Times New Roman" w:eastAsia="Times New Roman" w:hAnsi="Times New Roman" w:cs="Times New Roman"/>
          <w:color w:val="3C4043"/>
          <w:sz w:val="28"/>
          <w:szCs w:val="28"/>
          <w:lang w:val="en-US"/>
        </w:rPr>
        <w:t xml:space="preserve"> </w:t>
      </w:r>
      <w:r w:rsidRPr="00D34605">
        <w:rPr>
          <w:rFonts w:ascii="Times New Roman" w:eastAsia="Times New Roman" w:hAnsi="Times New Roman" w:cs="Times New Roman"/>
          <w:color w:val="3C4043"/>
          <w:sz w:val="28"/>
          <w:szCs w:val="28"/>
          <w:lang w:val="en-US"/>
        </w:rPr>
        <w:br/>
      </w:r>
    </w:p>
    <w:p w14:paraId="28007D59"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 xml:space="preserve">The algorithm receives as inputs the following parameters: an array of data such that x is a vector in which each component represents an explanatory variable or a feature, this is the input feature vector and y is the corresponding label belonging to each instance of data, that is, the quantity we want to predict or evaluate according to the input features. </w:t>
      </w:r>
    </w:p>
    <w:p w14:paraId="35D58444"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lastRenderedPageBreak/>
        <w:t>M is the number of iterations that the loop will be executed, this is a variable determined by the user usually by experiments and cross-validation for the value that will give the best result.</w:t>
      </w:r>
    </w:p>
    <w:p w14:paraId="5B4002BD" w14:textId="77777777" w:rsidR="00F76D63" w:rsidRPr="00D34605" w:rsidRDefault="004A123C" w:rsidP="00774E3F">
      <w:pPr>
        <w:pBdr>
          <w:top w:val="nil"/>
          <w:left w:val="nil"/>
          <w:bottom w:val="nil"/>
          <w:right w:val="nil"/>
          <w:between w:val="nil"/>
        </w:pBdr>
        <w:rPr>
          <w:color w:val="3C4043"/>
          <w:sz w:val="24"/>
          <w:szCs w:val="24"/>
          <w:lang w:val="en-US"/>
        </w:rPr>
      </w:pPr>
      <w:r>
        <w:rPr>
          <w:color w:val="3C4043"/>
          <w:sz w:val="24"/>
          <w:szCs w:val="24"/>
        </w:rPr>
        <w:t>Ψ</w:t>
      </w:r>
      <w:r w:rsidRPr="00D34605">
        <w:rPr>
          <w:color w:val="3C4043"/>
          <w:sz w:val="24"/>
          <w:szCs w:val="24"/>
          <w:lang w:val="en-US"/>
        </w:rPr>
        <w:t>(y,f) represents the loss function that defines the gap between the predicted values f and the real target values y.</w:t>
      </w:r>
    </w:p>
    <w:p w14:paraId="41B5E4ED"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h(x,</w:t>
      </w:r>
      <w:r>
        <w:rPr>
          <w:color w:val="3C4043"/>
          <w:sz w:val="24"/>
          <w:szCs w:val="24"/>
        </w:rPr>
        <w:t>θ</w:t>
      </w:r>
      <w:r w:rsidRPr="00D34605">
        <w:rPr>
          <w:color w:val="3C4043"/>
          <w:sz w:val="24"/>
          <w:szCs w:val="24"/>
          <w:lang w:val="en-US"/>
        </w:rPr>
        <w:t xml:space="preserve">) is the function used to construct the solution and is based on a learning model so that </w:t>
      </w:r>
      <w:r>
        <w:rPr>
          <w:color w:val="3C4043"/>
          <w:sz w:val="24"/>
          <w:szCs w:val="24"/>
        </w:rPr>
        <w:t>θ</w:t>
      </w:r>
      <w:r w:rsidRPr="00D34605">
        <w:rPr>
          <w:color w:val="3C4043"/>
          <w:sz w:val="24"/>
          <w:szCs w:val="24"/>
          <w:lang w:val="en-US"/>
        </w:rPr>
        <w:t xml:space="preserve"> represents the present values of the parameters in the model.</w:t>
      </w:r>
    </w:p>
    <w:p w14:paraId="7A1C30E2"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The course of the algorithm:</w:t>
      </w:r>
    </w:p>
    <w:p w14:paraId="268C57AC"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Initialize f_0 with a constant usually chosen as the average of y and represents the initial guess.</w:t>
      </w:r>
    </w:p>
    <w:p w14:paraId="710C27D7"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Then the following steps are performed in a loop M times:</w:t>
      </w:r>
    </w:p>
    <w:p w14:paraId="7A615272" w14:textId="77777777" w:rsidR="00F76D63" w:rsidRPr="00D34605" w:rsidRDefault="004A123C" w:rsidP="00774E3F">
      <w:pPr>
        <w:pBdr>
          <w:top w:val="nil"/>
          <w:left w:val="nil"/>
          <w:bottom w:val="nil"/>
          <w:right w:val="nil"/>
          <w:between w:val="nil"/>
        </w:pBdr>
        <w:rPr>
          <w:color w:val="3C4043"/>
          <w:sz w:val="24"/>
          <w:szCs w:val="24"/>
          <w:lang w:val="en-US"/>
        </w:rPr>
      </w:pPr>
      <w:r w:rsidRPr="00D34605">
        <w:rPr>
          <w:rFonts w:ascii="Times New Roman" w:eastAsia="Times New Roman" w:hAnsi="Times New Roman" w:cs="Times New Roman"/>
          <w:color w:val="3C4043"/>
          <w:sz w:val="28"/>
          <w:szCs w:val="28"/>
          <w:lang w:val="en-US"/>
        </w:rPr>
        <w:br/>
      </w:r>
      <w:r w:rsidRPr="00D34605">
        <w:rPr>
          <w:rFonts w:ascii="Times New Roman" w:eastAsia="Times New Roman" w:hAnsi="Times New Roman" w:cs="Times New Roman"/>
          <w:color w:val="3C4043"/>
          <w:sz w:val="24"/>
          <w:szCs w:val="24"/>
          <w:lang w:val="en-US"/>
        </w:rPr>
        <w:t>1</w:t>
      </w:r>
      <w:r w:rsidRPr="00D34605">
        <w:rPr>
          <w:color w:val="3C4043"/>
          <w:sz w:val="24"/>
          <w:szCs w:val="24"/>
          <w:lang w:val="en-US"/>
        </w:rPr>
        <w:t xml:space="preserve">.Calculation of the negative slope-negative gradient, for each x_i, that is, the negative ratio between the loss function to the estimate of the current </w:t>
      </w:r>
      <w:r>
        <w:rPr>
          <w:noProof/>
        </w:rPr>
        <w:drawing>
          <wp:anchor distT="114300" distB="114300" distL="114300" distR="114300" simplePos="0" relativeHeight="251658240" behindDoc="0" locked="0" layoutInCell="1" hidden="0" allowOverlap="1" wp14:anchorId="4F3BE9BA" wp14:editId="48826B73">
            <wp:simplePos x="0" y="0"/>
            <wp:positionH relativeFrom="column">
              <wp:posOffset>923925</wp:posOffset>
            </wp:positionH>
            <wp:positionV relativeFrom="paragraph">
              <wp:posOffset>160570</wp:posOffset>
            </wp:positionV>
            <wp:extent cx="3695700" cy="914400"/>
            <wp:effectExtent l="0" t="0" r="0" b="0"/>
            <wp:wrapTopAndBottom distT="114300" distB="1143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695700" cy="914400"/>
                    </a:xfrm>
                    <a:prstGeom prst="rect">
                      <a:avLst/>
                    </a:prstGeom>
                    <a:ln/>
                  </pic:spPr>
                </pic:pic>
              </a:graphicData>
            </a:graphic>
          </wp:anchor>
        </w:drawing>
      </w:r>
    </w:p>
    <w:p w14:paraId="02A4DCA0"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function according to the following formula:</w:t>
      </w:r>
    </w:p>
    <w:p w14:paraId="09B08752" w14:textId="77777777" w:rsidR="00F76D63" w:rsidRPr="00D34605" w:rsidRDefault="00F76D63" w:rsidP="00774E3F">
      <w:pPr>
        <w:pBdr>
          <w:top w:val="nil"/>
          <w:left w:val="nil"/>
          <w:bottom w:val="nil"/>
          <w:right w:val="nil"/>
          <w:between w:val="nil"/>
        </w:pBdr>
        <w:rPr>
          <w:color w:val="3C4043"/>
          <w:sz w:val="24"/>
          <w:szCs w:val="24"/>
          <w:lang w:val="en-US"/>
        </w:rPr>
      </w:pPr>
    </w:p>
    <w:p w14:paraId="54441A2D"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2.Based on the negative gradient we now fit a new learning function so that it links the x ie the features to the negative gradient.</w:t>
      </w:r>
    </w:p>
    <w:p w14:paraId="53AD0275"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 xml:space="preserve">3. Now the alg finds the value of </w:t>
      </w:r>
      <w:r>
        <w:rPr>
          <w:color w:val="3C4043"/>
          <w:sz w:val="24"/>
          <w:szCs w:val="24"/>
        </w:rPr>
        <w:t>ρ</w:t>
      </w:r>
      <w:r w:rsidRPr="00D34605">
        <w:rPr>
          <w:color w:val="3C4043"/>
          <w:sz w:val="24"/>
          <w:szCs w:val="24"/>
          <w:lang w:val="en-US"/>
        </w:rPr>
        <w:t>_t  whose purpose is to minimize the loss caused by the model's predictions compared to the real labels y while considering the contribution of the learning model.</w:t>
      </w:r>
    </w:p>
    <w:p w14:paraId="2F44366B" w14:textId="77777777" w:rsidR="00F76D63" w:rsidRPr="00D34605" w:rsidRDefault="004A123C" w:rsidP="00774E3F">
      <w:pPr>
        <w:pBdr>
          <w:top w:val="nil"/>
          <w:left w:val="nil"/>
          <w:bottom w:val="nil"/>
          <w:right w:val="nil"/>
          <w:between w:val="nil"/>
        </w:pBdr>
        <w:rPr>
          <w:color w:val="3C4043"/>
          <w:sz w:val="24"/>
          <w:szCs w:val="24"/>
          <w:lang w:val="en-US"/>
        </w:rPr>
      </w:pPr>
      <w:r w:rsidRPr="00D34605">
        <w:rPr>
          <w:color w:val="3C4043"/>
          <w:sz w:val="24"/>
          <w:szCs w:val="24"/>
          <w:lang w:val="en-US"/>
        </w:rPr>
        <w:t xml:space="preserve">4.The function estimate is updated by adding the contribution of the learning model according to the step size </w:t>
      </w:r>
      <w:r>
        <w:rPr>
          <w:color w:val="3C4043"/>
          <w:sz w:val="24"/>
          <w:szCs w:val="24"/>
        </w:rPr>
        <w:t>ρ</w:t>
      </w:r>
      <w:r w:rsidRPr="00D34605">
        <w:rPr>
          <w:color w:val="3C4043"/>
          <w:sz w:val="24"/>
          <w:szCs w:val="24"/>
          <w:lang w:val="en-US"/>
        </w:rPr>
        <w:t>_t in order to improve the function estimate before minimizing the overall loss function. In the equation f_t is the estimate of the updated function after iteration t and f_t-1 is the estimate of the function from the previous iteration.(see figure 4)</w:t>
      </w:r>
    </w:p>
    <w:p w14:paraId="66E880A2" w14:textId="77777777" w:rsidR="00F76D63" w:rsidRPr="00D34605" w:rsidRDefault="004A123C" w:rsidP="00774E3F">
      <w:pPr>
        <w:pStyle w:val="3"/>
        <w:ind w:left="720"/>
        <w:rPr>
          <w:lang w:val="en-US"/>
        </w:rPr>
      </w:pPr>
      <w:bookmarkStart w:id="17" w:name="_Toc177825777"/>
      <w:r w:rsidRPr="00D34605">
        <w:rPr>
          <w:lang w:val="en-US"/>
        </w:rPr>
        <w:t>2.2.5 Adaboost</w:t>
      </w:r>
      <w:bookmarkEnd w:id="17"/>
    </w:p>
    <w:p w14:paraId="009BB7EC" w14:textId="0F441F06" w:rsidR="00F76D63" w:rsidRPr="00D34605" w:rsidRDefault="004A123C" w:rsidP="00774E3F">
      <w:pPr>
        <w:rPr>
          <w:color w:val="3C4043"/>
          <w:sz w:val="24"/>
          <w:szCs w:val="24"/>
          <w:lang w:val="en-US"/>
        </w:rPr>
      </w:pPr>
      <w:r w:rsidRPr="00D34605">
        <w:rPr>
          <w:color w:val="3C4043"/>
          <w:sz w:val="24"/>
          <w:szCs w:val="24"/>
          <w:lang w:val="en-US"/>
        </w:rPr>
        <w:t>Adaptive Boosting[7], is an ensemble learning algorithm used for classification tasks. This algorithm works in iterations training weak classifiers on subsets of data and focusing each time on examples that were incorrectly classified. To each prediction of each weak classifier it assigns a weight based on its performance. The final prediction is the result of combining the weighted predictions of all the weak classifiers. The algorithm is known for its ability to improve accuracy by focusing on examples that are difficult to classify.</w:t>
      </w:r>
    </w:p>
    <w:p w14:paraId="70EB8FE1" w14:textId="77777777" w:rsidR="00F76D63" w:rsidRDefault="004A123C" w:rsidP="00774E3F">
      <w:pPr>
        <w:rPr>
          <w:color w:val="3C4043"/>
        </w:rPr>
      </w:pPr>
      <w:r>
        <w:rPr>
          <w:noProof/>
          <w:color w:val="3C4043"/>
        </w:rPr>
        <w:lastRenderedPageBreak/>
        <w:drawing>
          <wp:inline distT="114300" distB="114300" distL="114300" distR="114300" wp14:anchorId="4E60E8C7" wp14:editId="76CEF780">
            <wp:extent cx="5731200" cy="34798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3479800"/>
                    </a:xfrm>
                    <a:prstGeom prst="rect">
                      <a:avLst/>
                    </a:prstGeom>
                    <a:ln/>
                  </pic:spPr>
                </pic:pic>
              </a:graphicData>
            </a:graphic>
          </wp:inline>
        </w:drawing>
      </w:r>
    </w:p>
    <w:p w14:paraId="17FB9EF5" w14:textId="77777777" w:rsidR="00F76D63" w:rsidRPr="00D34605" w:rsidRDefault="004A123C" w:rsidP="00774E3F">
      <w:pPr>
        <w:ind w:left="2880"/>
        <w:rPr>
          <w:color w:val="3C4043"/>
          <w:lang w:val="en-US"/>
        </w:rPr>
      </w:pPr>
      <w:r w:rsidRPr="00D34605">
        <w:rPr>
          <w:color w:val="3C4043"/>
          <w:lang w:val="en-US"/>
        </w:rPr>
        <w:br/>
        <w:t>Figure 5: AdaBoost pseudo code</w:t>
      </w:r>
      <w:r w:rsidRPr="00D34605">
        <w:rPr>
          <w:color w:val="3C4043"/>
          <w:lang w:val="en-US"/>
        </w:rPr>
        <w:br/>
      </w:r>
      <w:r w:rsidRPr="00D34605">
        <w:rPr>
          <w:color w:val="3C4043"/>
          <w:lang w:val="en-US"/>
        </w:rPr>
        <w:br/>
      </w:r>
    </w:p>
    <w:p w14:paraId="2B0DD188" w14:textId="77777777" w:rsidR="00F76D63" w:rsidRPr="00D34605" w:rsidRDefault="004A123C" w:rsidP="00774E3F">
      <w:pPr>
        <w:rPr>
          <w:color w:val="3C4043"/>
          <w:sz w:val="24"/>
          <w:szCs w:val="24"/>
          <w:lang w:val="en-US"/>
        </w:rPr>
      </w:pPr>
      <w:r w:rsidRPr="00D34605">
        <w:rPr>
          <w:color w:val="3C4043"/>
          <w:sz w:val="24"/>
          <w:szCs w:val="24"/>
          <w:lang w:val="en-US"/>
        </w:rPr>
        <w:t>Now we will explain the algorithm:[7][8]</w:t>
      </w:r>
    </w:p>
    <w:p w14:paraId="4C2C0E8B" w14:textId="77777777" w:rsidR="00F76D63" w:rsidRPr="00D34605" w:rsidRDefault="004A123C" w:rsidP="00774E3F">
      <w:pPr>
        <w:rPr>
          <w:color w:val="3C4043"/>
          <w:sz w:val="24"/>
          <w:szCs w:val="24"/>
          <w:lang w:val="en-US"/>
        </w:rPr>
      </w:pPr>
      <w:r w:rsidRPr="00D34605">
        <w:rPr>
          <w:color w:val="3C4043"/>
          <w:sz w:val="24"/>
          <w:szCs w:val="24"/>
          <w:lang w:val="en-US"/>
        </w:rPr>
        <w:t>First, each training example receives equal weight. 1 / N.</w:t>
      </w:r>
    </w:p>
    <w:p w14:paraId="5136D6EB" w14:textId="77777777" w:rsidR="00F76D63" w:rsidRPr="00D34605" w:rsidRDefault="004A123C" w:rsidP="00774E3F">
      <w:pPr>
        <w:rPr>
          <w:color w:val="3C4043"/>
          <w:sz w:val="24"/>
          <w:szCs w:val="24"/>
          <w:lang w:val="en-US"/>
        </w:rPr>
      </w:pPr>
      <w:r w:rsidRPr="00D34605">
        <w:rPr>
          <w:color w:val="3C4043"/>
          <w:sz w:val="24"/>
          <w:szCs w:val="24"/>
          <w:lang w:val="en-US"/>
        </w:rPr>
        <w:t>Then, the following steps are executed in a loop M times - a predetermined number or according to the stopping criterion:</w:t>
      </w:r>
    </w:p>
    <w:p w14:paraId="3FDFC8D7" w14:textId="77777777" w:rsidR="00F76D63" w:rsidRPr="00D34605" w:rsidRDefault="004A123C" w:rsidP="00774E3F">
      <w:pPr>
        <w:rPr>
          <w:color w:val="3C4043"/>
          <w:sz w:val="24"/>
          <w:szCs w:val="24"/>
          <w:lang w:val="en-US"/>
        </w:rPr>
      </w:pPr>
      <w:r w:rsidRPr="00D34605">
        <w:rPr>
          <w:color w:val="3C4043"/>
          <w:sz w:val="24"/>
          <w:szCs w:val="24"/>
          <w:lang w:val="en-US"/>
        </w:rPr>
        <w:t>1. A weak classifier is trained by the data set G_m(x) and the current sample weights w_i during each iteration.</w:t>
      </w:r>
    </w:p>
    <w:p w14:paraId="0728C749" w14:textId="77777777" w:rsidR="00F76D63" w:rsidRPr="00D34605" w:rsidRDefault="004A123C" w:rsidP="00774E3F">
      <w:pPr>
        <w:rPr>
          <w:color w:val="3C4043"/>
          <w:sz w:val="24"/>
          <w:szCs w:val="24"/>
          <w:lang w:val="en-US"/>
        </w:rPr>
      </w:pPr>
      <w:r w:rsidRPr="00D34605">
        <w:rPr>
          <w:color w:val="3C4043"/>
          <w:sz w:val="24"/>
          <w:szCs w:val="24"/>
          <w:lang w:val="en-US"/>
        </w:rPr>
        <w:t>2. After training the weak learner, the algorithm calculates the error rate using the formula: the sum of the weights of the misclassified examples divided by the total weight. in the formula</w:t>
      </w:r>
      <w:r>
        <w:rPr>
          <w:noProof/>
          <w:color w:val="3C4043"/>
          <w:sz w:val="24"/>
          <w:szCs w:val="24"/>
        </w:rPr>
        <w:drawing>
          <wp:inline distT="114300" distB="114300" distL="114300" distR="114300" wp14:anchorId="7CF9E833" wp14:editId="1A4DF2BA">
            <wp:extent cx="1063149" cy="206723"/>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1063149" cy="206723"/>
                    </a:xfrm>
                    <a:prstGeom prst="rect">
                      <a:avLst/>
                    </a:prstGeom>
                    <a:ln/>
                  </pic:spPr>
                </pic:pic>
              </a:graphicData>
            </a:graphic>
          </wp:inline>
        </w:drawing>
      </w:r>
      <w:r w:rsidRPr="00D34605">
        <w:rPr>
          <w:color w:val="3C4043"/>
          <w:sz w:val="24"/>
          <w:szCs w:val="24"/>
          <w:lang w:val="en-US"/>
        </w:rPr>
        <w:t xml:space="preserve"> represents the number of examples that were incorrectly classified so that I=1 if correctly classified and 0 otherwise</w:t>
      </w:r>
    </w:p>
    <w:p w14:paraId="4271F391" w14:textId="77777777" w:rsidR="00F76D63" w:rsidRPr="00D34605" w:rsidRDefault="004A123C" w:rsidP="00774E3F">
      <w:pPr>
        <w:rPr>
          <w:color w:val="3C4043"/>
          <w:sz w:val="24"/>
          <w:szCs w:val="24"/>
          <w:lang w:val="en-US"/>
        </w:rPr>
      </w:pPr>
      <w:r w:rsidRPr="00D34605">
        <w:rPr>
          <w:color w:val="3C4043"/>
          <w:sz w:val="24"/>
          <w:szCs w:val="24"/>
          <w:lang w:val="en-US"/>
        </w:rPr>
        <w:t>3. The algorithm calculates the weight of the weak learner according to his error rate, the lower the rate, the greater the learner's weight.</w:t>
      </w:r>
    </w:p>
    <w:p w14:paraId="2899D66C" w14:textId="77777777" w:rsidR="00F76D63" w:rsidRPr="00D34605" w:rsidRDefault="004A123C" w:rsidP="00774E3F">
      <w:pPr>
        <w:rPr>
          <w:color w:val="3C4043"/>
          <w:sz w:val="24"/>
          <w:szCs w:val="24"/>
          <w:lang w:val="en-US"/>
        </w:rPr>
      </w:pPr>
      <w:r w:rsidRPr="00D34605">
        <w:rPr>
          <w:color w:val="3C4043"/>
          <w:sz w:val="24"/>
          <w:szCs w:val="24"/>
          <w:lang w:val="en-US"/>
        </w:rPr>
        <w:t>4. Updating the sample weights of the training examples marked as alpha, those correctly classified have a lower weight and vice versa, the next new learner will focus more on the incorrectly classified examples.</w:t>
      </w:r>
    </w:p>
    <w:p w14:paraId="30C3B16C" w14:textId="77777777" w:rsidR="00F76D63" w:rsidRPr="00D34605" w:rsidRDefault="004A123C" w:rsidP="00774E3F">
      <w:pPr>
        <w:rPr>
          <w:color w:val="3C4043"/>
          <w:sz w:val="24"/>
          <w:szCs w:val="24"/>
          <w:lang w:val="en-US"/>
        </w:rPr>
      </w:pPr>
      <w:r w:rsidRPr="00D34605">
        <w:rPr>
          <w:color w:val="3C4043"/>
          <w:sz w:val="24"/>
          <w:szCs w:val="24"/>
          <w:lang w:val="en-US"/>
        </w:rPr>
        <w:t>After performing all these steps, the last step in the algorithm is performed and it is the combination of all the weak learners to create a strong and good classifier.</w:t>
      </w:r>
    </w:p>
    <w:p w14:paraId="5E7A3AF3" w14:textId="77777777" w:rsidR="00F76D63" w:rsidRPr="00D34605" w:rsidRDefault="004A123C" w:rsidP="00774E3F">
      <w:pPr>
        <w:rPr>
          <w:color w:val="3C4043"/>
          <w:sz w:val="24"/>
          <w:szCs w:val="24"/>
          <w:lang w:val="en-US"/>
        </w:rPr>
      </w:pPr>
      <w:r w:rsidRPr="00D34605">
        <w:rPr>
          <w:color w:val="3C4043"/>
          <w:sz w:val="24"/>
          <w:szCs w:val="24"/>
          <w:lang w:val="en-US"/>
        </w:rPr>
        <w:t xml:space="preserve"> The contribution of each of the weak learners is determined and weighted according to his level of accuracy. (see figure 5)</w:t>
      </w:r>
    </w:p>
    <w:p w14:paraId="12345765" w14:textId="77777777" w:rsidR="00F76D63" w:rsidRPr="00D34605" w:rsidRDefault="00F76D63" w:rsidP="00774E3F">
      <w:pPr>
        <w:rPr>
          <w:color w:val="3C4043"/>
          <w:lang w:val="en-US"/>
        </w:rPr>
      </w:pPr>
    </w:p>
    <w:p w14:paraId="7D096C5E" w14:textId="77777777" w:rsidR="00F76D63" w:rsidRPr="00D34605" w:rsidRDefault="00F76D63" w:rsidP="00774E3F">
      <w:pPr>
        <w:rPr>
          <w:color w:val="3C4043"/>
          <w:lang w:val="en-US"/>
        </w:rPr>
      </w:pPr>
    </w:p>
    <w:p w14:paraId="6D8F5891" w14:textId="77777777" w:rsidR="00F76D63" w:rsidRPr="00D34605" w:rsidRDefault="004A123C" w:rsidP="00774E3F">
      <w:pPr>
        <w:pStyle w:val="3"/>
        <w:rPr>
          <w:lang w:val="en-US"/>
        </w:rPr>
      </w:pPr>
      <w:bookmarkStart w:id="18" w:name="_Toc177825778"/>
      <w:r w:rsidRPr="00D34605">
        <w:rPr>
          <w:lang w:val="en-US"/>
        </w:rPr>
        <w:lastRenderedPageBreak/>
        <w:t>2.2.6 Random Forest</w:t>
      </w:r>
      <w:bookmarkEnd w:id="18"/>
    </w:p>
    <w:p w14:paraId="2F45ADC9" w14:textId="77777777" w:rsidR="00F76D63" w:rsidRDefault="004A123C" w:rsidP="00774E3F">
      <w:pPr>
        <w:rPr>
          <w:color w:val="3C4043"/>
          <w:sz w:val="24"/>
          <w:szCs w:val="24"/>
        </w:rPr>
      </w:pPr>
      <w:r w:rsidRPr="00D34605">
        <w:rPr>
          <w:color w:val="3C4043"/>
          <w:sz w:val="24"/>
          <w:szCs w:val="24"/>
          <w:lang w:val="en-US"/>
        </w:rPr>
        <w:t xml:space="preserve">An ensemble learning algorithm that combines predictions from many decision trees to improve accuracy and generalization. The randomness in the model is reflected in the selection of training data samples and in the features that are considered at each split in the tree. The algorithm collects the results of all trees, usually by majority voting, each tree is trained by a group of Data increases robustness and reduces overfitting. </w:t>
      </w:r>
      <w:r>
        <w:rPr>
          <w:color w:val="3C4043"/>
          <w:sz w:val="24"/>
          <w:szCs w:val="24"/>
        </w:rPr>
        <w:t>The algorithm can deal with high-dimensional arrays[9].</w:t>
      </w:r>
    </w:p>
    <w:p w14:paraId="1F28BC48" w14:textId="77777777" w:rsidR="00F76D63" w:rsidRDefault="004A123C" w:rsidP="00774E3F">
      <w:pPr>
        <w:ind w:left="2160"/>
        <w:rPr>
          <w:color w:val="3C4043"/>
        </w:rPr>
      </w:pPr>
      <w:r>
        <w:rPr>
          <w:noProof/>
          <w:color w:val="3C4043"/>
        </w:rPr>
        <w:drawing>
          <wp:inline distT="114300" distB="114300" distL="114300" distR="114300" wp14:anchorId="3B658956" wp14:editId="415271D2">
            <wp:extent cx="3952875" cy="27717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952875" cy="2771775"/>
                    </a:xfrm>
                    <a:prstGeom prst="rect">
                      <a:avLst/>
                    </a:prstGeom>
                    <a:ln/>
                  </pic:spPr>
                </pic:pic>
              </a:graphicData>
            </a:graphic>
          </wp:inline>
        </w:drawing>
      </w:r>
    </w:p>
    <w:p w14:paraId="78CBDBD6" w14:textId="77777777" w:rsidR="00F76D63" w:rsidRPr="00D34605" w:rsidRDefault="004A123C" w:rsidP="00774E3F">
      <w:pPr>
        <w:ind w:left="2880"/>
        <w:rPr>
          <w:color w:val="3C4043"/>
          <w:lang w:val="en-US"/>
        </w:rPr>
      </w:pPr>
      <w:r w:rsidRPr="00D34605">
        <w:rPr>
          <w:color w:val="3C4043"/>
          <w:lang w:val="en-US"/>
        </w:rPr>
        <w:t xml:space="preserve">Figure 6: Random Forest pseudo code </w:t>
      </w:r>
    </w:p>
    <w:p w14:paraId="3FBD9E19" w14:textId="77777777" w:rsidR="00F76D63" w:rsidRPr="00D34605" w:rsidRDefault="004A123C" w:rsidP="00774E3F">
      <w:pPr>
        <w:rPr>
          <w:color w:val="3C4043"/>
          <w:sz w:val="24"/>
          <w:szCs w:val="24"/>
          <w:lang w:val="en-US"/>
        </w:rPr>
      </w:pPr>
      <w:r w:rsidRPr="00D34605">
        <w:rPr>
          <w:color w:val="3C4043"/>
          <w:sz w:val="24"/>
          <w:szCs w:val="24"/>
          <w:lang w:val="en-US"/>
        </w:rPr>
        <w:t>[10]Now we will explain the algorithm:</w:t>
      </w:r>
    </w:p>
    <w:p w14:paraId="6866FA93" w14:textId="77777777" w:rsidR="00F76D63" w:rsidRPr="00D34605" w:rsidRDefault="004A123C" w:rsidP="00774E3F">
      <w:pPr>
        <w:rPr>
          <w:color w:val="3C4043"/>
          <w:sz w:val="24"/>
          <w:szCs w:val="24"/>
          <w:lang w:val="en-US"/>
        </w:rPr>
      </w:pPr>
      <w:r w:rsidRPr="00D34605">
        <w:rPr>
          <w:color w:val="3C4043"/>
          <w:sz w:val="24"/>
          <w:szCs w:val="24"/>
          <w:lang w:val="en-US"/>
        </w:rPr>
        <w:t>First the algorithm starts by randomly selecting subsets of training data with replacement.</w:t>
      </w:r>
    </w:p>
    <w:p w14:paraId="51A7BCE8" w14:textId="77777777" w:rsidR="00F76D63" w:rsidRPr="00D34605" w:rsidRDefault="004A123C" w:rsidP="00774E3F">
      <w:pPr>
        <w:rPr>
          <w:color w:val="3C4043"/>
          <w:sz w:val="24"/>
          <w:szCs w:val="24"/>
          <w:lang w:val="en-US"/>
        </w:rPr>
      </w:pPr>
      <w:r w:rsidRPr="00D34605">
        <w:rPr>
          <w:color w:val="3C4043"/>
          <w:sz w:val="24"/>
          <w:szCs w:val="24"/>
          <w:lang w:val="en-US"/>
        </w:rPr>
        <w:t>An ensemble function takes the training data `T` and the parameters `{</w:t>
      </w:r>
      <w:r>
        <w:rPr>
          <w:color w:val="3C4043"/>
          <w:sz w:val="24"/>
          <w:szCs w:val="24"/>
        </w:rPr>
        <w:t>λ</w:t>
      </w:r>
      <w:r w:rsidRPr="00D34605">
        <w:rPr>
          <w:color w:val="3C4043"/>
          <w:sz w:val="24"/>
          <w:szCs w:val="24"/>
          <w:lang w:val="en-US"/>
        </w:rPr>
        <w:t xml:space="preserve">, </w:t>
      </w:r>
      <w:r>
        <w:rPr>
          <w:color w:val="3C4043"/>
          <w:sz w:val="24"/>
          <w:szCs w:val="24"/>
        </w:rPr>
        <w:t>δ</w:t>
      </w:r>
      <w:r w:rsidRPr="00D34605">
        <w:rPr>
          <w:color w:val="3C4043"/>
          <w:sz w:val="24"/>
          <w:szCs w:val="24"/>
          <w:lang w:val="en-US"/>
        </w:rPr>
        <w:t>, k, s, c}` as input and its output is a collection of models with their evaluation scores.</w:t>
      </w:r>
    </w:p>
    <w:p w14:paraId="2B06F284" w14:textId="77777777" w:rsidR="00F76D63" w:rsidRPr="00D34605" w:rsidRDefault="004A123C" w:rsidP="00774E3F">
      <w:pPr>
        <w:rPr>
          <w:color w:val="3C4043"/>
          <w:sz w:val="24"/>
          <w:szCs w:val="24"/>
          <w:lang w:val="en-US"/>
        </w:rPr>
      </w:pPr>
      <w:r w:rsidRPr="00D34605">
        <w:rPr>
          <w:color w:val="3C4043"/>
          <w:sz w:val="24"/>
          <w:szCs w:val="24"/>
          <w:lang w:val="en-US"/>
        </w:rPr>
        <w:t>After that, the steps we will describe now are carried out in a loop, S times - according to the parameter, the purpose of the loop is the creation of many random forest models with different subsets of the training data.</w:t>
      </w:r>
    </w:p>
    <w:p w14:paraId="44926A73" w14:textId="77777777" w:rsidR="00F76D63" w:rsidRPr="00D34605" w:rsidRDefault="004A123C" w:rsidP="00774E3F">
      <w:pPr>
        <w:rPr>
          <w:color w:val="3C4043"/>
          <w:sz w:val="24"/>
          <w:szCs w:val="24"/>
          <w:lang w:val="en-US"/>
        </w:rPr>
      </w:pPr>
      <w:r w:rsidRPr="00D34605">
        <w:rPr>
          <w:color w:val="3C4043"/>
          <w:sz w:val="24"/>
          <w:szCs w:val="24"/>
          <w:lang w:val="en-US"/>
        </w:rPr>
        <w:t>The training data T is randomly split into a training group and a test subgroup according to the parameter `</w:t>
      </w:r>
      <w:r>
        <w:rPr>
          <w:color w:val="3C4043"/>
          <w:sz w:val="24"/>
          <w:szCs w:val="24"/>
        </w:rPr>
        <w:t>λ</w:t>
      </w:r>
      <w:r w:rsidRPr="00D34605">
        <w:rPr>
          <w:color w:val="3C4043"/>
          <w:sz w:val="24"/>
          <w:szCs w:val="24"/>
          <w:lang w:val="en-US"/>
        </w:rPr>
        <w:t>' which determines the size of the training group in relation to all other data.</w:t>
      </w:r>
    </w:p>
    <w:p w14:paraId="400A95F8" w14:textId="77777777" w:rsidR="00F76D63" w:rsidRPr="00D34605" w:rsidRDefault="004A123C" w:rsidP="00774E3F">
      <w:pPr>
        <w:rPr>
          <w:color w:val="3C4043"/>
          <w:sz w:val="24"/>
          <w:szCs w:val="24"/>
          <w:lang w:val="en-US"/>
        </w:rPr>
      </w:pPr>
      <w:r w:rsidRPr="00D34605">
        <w:rPr>
          <w:color w:val="3C4043"/>
          <w:sz w:val="24"/>
          <w:szCs w:val="24"/>
          <w:lang w:val="en-US"/>
        </w:rPr>
        <w:t xml:space="preserve">The bootstrap function randomly selects </w:t>
      </w:r>
      <w:r>
        <w:rPr>
          <w:color w:val="3C4043"/>
          <w:sz w:val="24"/>
          <w:szCs w:val="24"/>
        </w:rPr>
        <w:t>δ</w:t>
      </w:r>
      <w:r w:rsidRPr="00D34605">
        <w:rPr>
          <w:color w:val="3C4043"/>
          <w:sz w:val="24"/>
          <w:szCs w:val="24"/>
          <w:lang w:val="en-US"/>
        </w:rPr>
        <w:t xml:space="preserve"> samples from the training set with replacement. The additional parameter 'K' determines the number of features that are considered in each split of the decision trees in the random forest model.</w:t>
      </w:r>
    </w:p>
    <w:p w14:paraId="71281CEA" w14:textId="77777777" w:rsidR="00F76D63" w:rsidRPr="00D34605" w:rsidRDefault="004A123C" w:rsidP="00774E3F">
      <w:pPr>
        <w:rPr>
          <w:color w:val="3C4043"/>
          <w:sz w:val="24"/>
          <w:szCs w:val="24"/>
          <w:lang w:val="en-US"/>
        </w:rPr>
      </w:pPr>
      <w:r w:rsidRPr="00D34605">
        <w:rPr>
          <w:color w:val="3C4043"/>
          <w:sz w:val="24"/>
          <w:szCs w:val="24"/>
          <w:lang w:val="en-US"/>
        </w:rPr>
        <w:t>Now train the random forest model using the bootstrap function created in the previous step here the `c` parameter specifies additional parameters or hyperparameters used for training.</w:t>
      </w:r>
    </w:p>
    <w:p w14:paraId="2AEA2456" w14:textId="77777777" w:rsidR="00F76D63" w:rsidRPr="00D34605" w:rsidRDefault="004A123C" w:rsidP="00774E3F">
      <w:pPr>
        <w:rPr>
          <w:color w:val="3C4043"/>
          <w:sz w:val="24"/>
          <w:szCs w:val="24"/>
          <w:lang w:val="en-US"/>
        </w:rPr>
      </w:pPr>
      <w:r w:rsidRPr="00D34605">
        <w:rPr>
          <w:color w:val="3C4043"/>
          <w:sz w:val="24"/>
          <w:szCs w:val="24"/>
          <w:lang w:val="en-US"/>
        </w:rPr>
        <w:t>The trained random forest model is evaluated.</w:t>
      </w:r>
    </w:p>
    <w:p w14:paraId="7380BD4C" w14:textId="77777777" w:rsidR="00F76D63" w:rsidRPr="00D34605" w:rsidRDefault="004A123C" w:rsidP="00774E3F">
      <w:pPr>
        <w:rPr>
          <w:color w:val="3C4043"/>
          <w:sz w:val="24"/>
          <w:szCs w:val="24"/>
          <w:lang w:val="en-US"/>
        </w:rPr>
      </w:pPr>
      <w:r w:rsidRPr="00D34605">
        <w:rPr>
          <w:color w:val="3C4043"/>
          <w:sz w:val="24"/>
          <w:szCs w:val="24"/>
          <w:lang w:val="en-US"/>
        </w:rPr>
        <w:t>The trained random forest model is saved with its score in the out array.</w:t>
      </w:r>
    </w:p>
    <w:p w14:paraId="2CEB0672" w14:textId="77777777" w:rsidR="00F76D63" w:rsidRPr="00D34605" w:rsidRDefault="004A123C" w:rsidP="00774E3F">
      <w:pPr>
        <w:rPr>
          <w:color w:val="3C4043"/>
          <w:sz w:val="24"/>
          <w:szCs w:val="24"/>
          <w:lang w:val="en-US"/>
        </w:rPr>
      </w:pPr>
      <w:r w:rsidRPr="00D34605">
        <w:rPr>
          <w:color w:val="3C4043"/>
          <w:sz w:val="24"/>
          <w:szCs w:val="24"/>
          <w:lang w:val="en-US"/>
        </w:rPr>
        <w:t>After executing the loop, the algorithm returns the out array that includes the collection of trained models along with their evaluation scores.(see figure 6)</w:t>
      </w:r>
    </w:p>
    <w:p w14:paraId="4F630460" w14:textId="77777777" w:rsidR="00F76D63" w:rsidRPr="00D34605" w:rsidRDefault="004A123C" w:rsidP="00774E3F">
      <w:pPr>
        <w:pStyle w:val="3"/>
        <w:rPr>
          <w:lang w:val="en-US"/>
        </w:rPr>
      </w:pPr>
      <w:bookmarkStart w:id="19" w:name="_Toc177825779"/>
      <w:r w:rsidRPr="00D34605">
        <w:rPr>
          <w:lang w:val="en-US"/>
        </w:rPr>
        <w:lastRenderedPageBreak/>
        <w:t>2.2.7 Support Vector Machine</w:t>
      </w:r>
      <w:bookmarkEnd w:id="19"/>
    </w:p>
    <w:p w14:paraId="24ABC339" w14:textId="77777777" w:rsidR="00F76D63" w:rsidRPr="00D34605" w:rsidRDefault="004A123C" w:rsidP="00774E3F">
      <w:pPr>
        <w:rPr>
          <w:color w:val="3C4043"/>
          <w:sz w:val="24"/>
          <w:szCs w:val="24"/>
          <w:lang w:val="en-US"/>
        </w:rPr>
      </w:pPr>
      <w:r w:rsidRPr="00D34605">
        <w:rPr>
          <w:color w:val="3C4043"/>
          <w:sz w:val="24"/>
          <w:szCs w:val="24"/>
          <w:lang w:val="en-US"/>
        </w:rPr>
        <w:t xml:space="preserve">SVM(support vector machine)[13]  is a machine learning algorithm that used for classification, in general it puts all the data in m dimensions graph then find the best line which divide the dots in the graph into 2 groups, those who above and those who under the graph for prediction the algorithm puts the dots on the graph and check if the point is above or under the graph to predict which group it belongs   </w:t>
      </w:r>
    </w:p>
    <w:p w14:paraId="6C6D2E35" w14:textId="77777777" w:rsidR="00F76D63" w:rsidRDefault="004A123C" w:rsidP="00774E3F">
      <w:pPr>
        <w:rPr>
          <w:b/>
          <w:color w:val="3C4043"/>
        </w:rPr>
      </w:pPr>
      <w:r>
        <w:rPr>
          <w:b/>
          <w:noProof/>
          <w:color w:val="3C4043"/>
        </w:rPr>
        <w:drawing>
          <wp:inline distT="114300" distB="114300" distL="114300" distR="114300" wp14:anchorId="12E56D5E" wp14:editId="06A16E18">
            <wp:extent cx="5925600" cy="2946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25600" cy="2946400"/>
                    </a:xfrm>
                    <a:prstGeom prst="rect">
                      <a:avLst/>
                    </a:prstGeom>
                    <a:ln/>
                  </pic:spPr>
                </pic:pic>
              </a:graphicData>
            </a:graphic>
          </wp:inline>
        </w:drawing>
      </w:r>
    </w:p>
    <w:p w14:paraId="3392928D" w14:textId="77777777" w:rsidR="00F76D63" w:rsidRPr="00D34605" w:rsidRDefault="004A123C" w:rsidP="00774E3F">
      <w:pPr>
        <w:ind w:left="3600"/>
        <w:rPr>
          <w:color w:val="3C4043"/>
          <w:lang w:val="en-US"/>
        </w:rPr>
      </w:pPr>
      <w:r w:rsidRPr="00D34605">
        <w:rPr>
          <w:color w:val="3C4043"/>
          <w:lang w:val="en-US"/>
        </w:rPr>
        <w:t>Figure 7: Svm pseudo code</w:t>
      </w:r>
    </w:p>
    <w:p w14:paraId="190D0943" w14:textId="77777777" w:rsidR="00F76D63" w:rsidRPr="00D34605" w:rsidRDefault="004A123C" w:rsidP="00774E3F">
      <w:pPr>
        <w:rPr>
          <w:color w:val="3C4043"/>
          <w:sz w:val="24"/>
          <w:szCs w:val="24"/>
          <w:lang w:val="en-US"/>
        </w:rPr>
      </w:pPr>
      <w:r w:rsidRPr="00D34605">
        <w:rPr>
          <w:b/>
          <w:color w:val="3C4043"/>
          <w:sz w:val="24"/>
          <w:szCs w:val="24"/>
          <w:lang w:val="en-US"/>
        </w:rPr>
        <w:t>explanation about the SVM training algorithm:</w:t>
      </w:r>
      <w:r w:rsidRPr="00D34605">
        <w:rPr>
          <w:b/>
          <w:color w:val="3C4043"/>
          <w:sz w:val="24"/>
          <w:szCs w:val="24"/>
          <w:lang w:val="en-US"/>
        </w:rPr>
        <w:br/>
      </w:r>
      <w:r w:rsidRPr="00D34605">
        <w:rPr>
          <w:color w:val="3C4043"/>
          <w:sz w:val="24"/>
          <w:szCs w:val="24"/>
          <w:lang w:val="en-US"/>
        </w:rPr>
        <w:t>The algorithm gets the data(X,Y) where X is the data (m features) and Y is the true labels of the data and the number of runs. it  returns the performance rate of the SVM</w:t>
      </w:r>
    </w:p>
    <w:p w14:paraId="2429013E" w14:textId="77777777" w:rsidR="00F76D63" w:rsidRPr="00D34605" w:rsidRDefault="004A123C" w:rsidP="00774E3F">
      <w:pPr>
        <w:rPr>
          <w:color w:val="3C4043"/>
          <w:sz w:val="24"/>
          <w:szCs w:val="24"/>
          <w:lang w:val="en-US"/>
        </w:rPr>
      </w:pPr>
      <w:r w:rsidRPr="00D34605">
        <w:rPr>
          <w:color w:val="3C4043"/>
          <w:sz w:val="24"/>
          <w:szCs w:val="24"/>
          <w:lang w:val="en-US"/>
        </w:rPr>
        <w:t>The algorithm repeats for a number of runs time while in each run its check for each point is misclassified if so, it updates the weight vector ‘w’ to reduce the error. If the point is correctly classified, it applies regularization to the weight vector. (see figure 7)</w:t>
      </w:r>
    </w:p>
    <w:p w14:paraId="54218050" w14:textId="77777777" w:rsidR="00F76D63" w:rsidRPr="00D34605" w:rsidRDefault="00F76D63" w:rsidP="00774E3F">
      <w:pPr>
        <w:rPr>
          <w:b/>
          <w:color w:val="3C4043"/>
          <w:sz w:val="24"/>
          <w:szCs w:val="24"/>
          <w:lang w:val="en-US"/>
        </w:rPr>
      </w:pPr>
    </w:p>
    <w:p w14:paraId="24446045" w14:textId="77777777" w:rsidR="00F76D63" w:rsidRPr="00D34605" w:rsidRDefault="004A123C" w:rsidP="00774E3F">
      <w:pPr>
        <w:pStyle w:val="3"/>
        <w:rPr>
          <w:lang w:val="en-US"/>
        </w:rPr>
      </w:pPr>
      <w:bookmarkStart w:id="20" w:name="_Toc177825780"/>
      <w:r w:rsidRPr="00D34605">
        <w:rPr>
          <w:color w:val="3C4043"/>
          <w:lang w:val="en-US"/>
        </w:rPr>
        <w:t xml:space="preserve">2.2.8 </w:t>
      </w:r>
      <w:r w:rsidRPr="00D34605">
        <w:rPr>
          <w:lang w:val="en-US"/>
        </w:rPr>
        <w:t>k- nearest neighbors(k-NN)</w:t>
      </w:r>
      <w:bookmarkEnd w:id="20"/>
    </w:p>
    <w:p w14:paraId="6E2DFD6C" w14:textId="77777777" w:rsidR="00F76D63" w:rsidRPr="00D34605" w:rsidRDefault="004A123C" w:rsidP="00774E3F">
      <w:pPr>
        <w:rPr>
          <w:color w:val="3C4043"/>
          <w:sz w:val="24"/>
          <w:szCs w:val="24"/>
          <w:lang w:val="en-US"/>
        </w:rPr>
      </w:pPr>
      <w:r w:rsidRPr="00D34605">
        <w:rPr>
          <w:color w:val="3C4043"/>
          <w:sz w:val="24"/>
          <w:szCs w:val="24"/>
          <w:lang w:val="en-US"/>
        </w:rPr>
        <w:t>KNN [12] It is a machine learning algorithm that is used for classification and regression, it stores all the training data points and their labels and according to them it predicts new data point labels based on the closest labels, i.e. their neighbors determined by a pre-selected number-K.</w:t>
      </w:r>
    </w:p>
    <w:p w14:paraId="75600793" w14:textId="77777777" w:rsidR="00F76D63" w:rsidRDefault="004A123C" w:rsidP="00774E3F">
      <w:pPr>
        <w:rPr>
          <w:color w:val="3C4043"/>
        </w:rPr>
      </w:pPr>
      <w:r>
        <w:rPr>
          <w:noProof/>
        </w:rPr>
        <w:lastRenderedPageBreak/>
        <w:drawing>
          <wp:inline distT="114300" distB="114300" distL="114300" distR="114300" wp14:anchorId="7A093202" wp14:editId="4DD065C5">
            <wp:extent cx="5731200" cy="21844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2184400"/>
                    </a:xfrm>
                    <a:prstGeom prst="rect">
                      <a:avLst/>
                    </a:prstGeom>
                    <a:ln/>
                  </pic:spPr>
                </pic:pic>
              </a:graphicData>
            </a:graphic>
          </wp:inline>
        </w:drawing>
      </w:r>
    </w:p>
    <w:p w14:paraId="000F8F9D" w14:textId="77777777" w:rsidR="00F76D63" w:rsidRPr="00D34605" w:rsidRDefault="004A123C" w:rsidP="00774E3F">
      <w:pPr>
        <w:ind w:left="3600"/>
        <w:rPr>
          <w:color w:val="3C4043"/>
          <w:lang w:val="en-US"/>
        </w:rPr>
      </w:pPr>
      <w:r w:rsidRPr="00D34605">
        <w:rPr>
          <w:color w:val="3C4043"/>
          <w:lang w:val="en-US"/>
        </w:rPr>
        <w:t>Figure 8: KNN pseudo code</w:t>
      </w:r>
    </w:p>
    <w:p w14:paraId="70051B3A" w14:textId="77777777" w:rsidR="00F76D63" w:rsidRPr="00D34605" w:rsidRDefault="004A123C" w:rsidP="00774E3F">
      <w:pPr>
        <w:rPr>
          <w:sz w:val="24"/>
          <w:szCs w:val="24"/>
          <w:lang w:val="en-US"/>
        </w:rPr>
      </w:pPr>
      <w:r w:rsidRPr="00D34605">
        <w:rPr>
          <w:sz w:val="24"/>
          <w:szCs w:val="24"/>
          <w:lang w:val="en-US"/>
        </w:rPr>
        <w:t>Now we will explain the algorithm:</w:t>
      </w:r>
    </w:p>
    <w:p w14:paraId="0EF26BD2" w14:textId="77777777" w:rsidR="00F76D63" w:rsidRPr="00D34605" w:rsidRDefault="004A123C" w:rsidP="00774E3F">
      <w:pPr>
        <w:rPr>
          <w:sz w:val="24"/>
          <w:szCs w:val="24"/>
          <w:lang w:val="en-US"/>
        </w:rPr>
      </w:pPr>
      <w:r w:rsidRPr="00D34605">
        <w:rPr>
          <w:sz w:val="24"/>
          <w:szCs w:val="24"/>
          <w:lang w:val="en-US"/>
        </w:rPr>
        <w:t>The algorithm receives the data (Xi,Yi) where Xi is the position of the point in the graph in Rn and Yi is its label (does it belong to group 1 or 2)</w:t>
      </w:r>
    </w:p>
    <w:p w14:paraId="051F2033" w14:textId="77777777" w:rsidR="00F76D63" w:rsidRPr="00D34605" w:rsidRDefault="004A123C" w:rsidP="00774E3F">
      <w:pPr>
        <w:rPr>
          <w:sz w:val="24"/>
          <w:szCs w:val="24"/>
          <w:lang w:val="en-US"/>
        </w:rPr>
      </w:pPr>
      <w:r w:rsidRPr="00D34605">
        <w:rPr>
          <w:sz w:val="24"/>
          <w:szCs w:val="24"/>
          <w:lang w:val="en-US"/>
        </w:rPr>
        <w:t>K - the number of neighbors by which we check</w:t>
      </w:r>
    </w:p>
    <w:p w14:paraId="1622EDE4" w14:textId="77777777" w:rsidR="00F76D63" w:rsidRPr="00D34605" w:rsidRDefault="004A123C" w:rsidP="00774E3F">
      <w:pPr>
        <w:rPr>
          <w:sz w:val="24"/>
          <w:szCs w:val="24"/>
          <w:lang w:val="en-US"/>
        </w:rPr>
      </w:pPr>
      <w:r w:rsidRPr="00D34605">
        <w:rPr>
          <w:sz w:val="24"/>
          <w:szCs w:val="24"/>
          <w:lang w:val="en-US"/>
        </w:rPr>
        <w:t>D the formula for calculating distance in Rn</w:t>
      </w:r>
    </w:p>
    <w:p w14:paraId="550D017E" w14:textId="77777777" w:rsidR="00F76D63" w:rsidRPr="00D34605" w:rsidRDefault="004A123C" w:rsidP="00774E3F">
      <w:pPr>
        <w:rPr>
          <w:sz w:val="24"/>
          <w:szCs w:val="24"/>
          <w:lang w:val="en-US"/>
        </w:rPr>
      </w:pPr>
      <w:r w:rsidRPr="00D34605">
        <w:rPr>
          <w:sz w:val="24"/>
          <w:szCs w:val="24"/>
          <w:lang w:val="en-US"/>
        </w:rPr>
        <w:t>and X is the point we want to test</w:t>
      </w:r>
    </w:p>
    <w:p w14:paraId="6EFF2B6B" w14:textId="77777777" w:rsidR="00F76D63" w:rsidRPr="00D34605" w:rsidRDefault="004A123C" w:rsidP="00774E3F">
      <w:pPr>
        <w:rPr>
          <w:sz w:val="24"/>
          <w:szCs w:val="24"/>
          <w:lang w:val="en-US"/>
        </w:rPr>
      </w:pPr>
      <w:r w:rsidRPr="00D34605">
        <w:rPr>
          <w:sz w:val="24"/>
          <w:szCs w:val="24"/>
          <w:lang w:val="en-US"/>
        </w:rPr>
        <w:t>For each point (Xi,Yi) calculate the distance between Xi and X using the formula D. Finally, we will take the K closest to it in terms of distance and check what their label is. The label of point X will be the most common label among the K points closest to it.(see figure 8)</w:t>
      </w:r>
    </w:p>
    <w:p w14:paraId="4E31903F" w14:textId="77777777" w:rsidR="00F76D63" w:rsidRPr="00D34605" w:rsidRDefault="004A123C" w:rsidP="00774E3F">
      <w:pPr>
        <w:pStyle w:val="3"/>
        <w:rPr>
          <w:lang w:val="en-US"/>
        </w:rPr>
      </w:pPr>
      <w:r w:rsidRPr="00D34605">
        <w:rPr>
          <w:lang w:val="en-US"/>
        </w:rPr>
        <w:br/>
      </w:r>
      <w:bookmarkStart w:id="21" w:name="_Toc177825781"/>
      <w:r w:rsidRPr="00D34605">
        <w:rPr>
          <w:lang w:val="en-US"/>
        </w:rPr>
        <w:t>2.2.9 Boruta features selection</w:t>
      </w:r>
      <w:bookmarkEnd w:id="21"/>
      <w:r w:rsidRPr="00D34605">
        <w:rPr>
          <w:lang w:val="en-US"/>
        </w:rPr>
        <w:br/>
      </w:r>
    </w:p>
    <w:p w14:paraId="5E779BC6" w14:textId="77777777" w:rsidR="00F76D63" w:rsidRPr="00D34605" w:rsidRDefault="004A123C" w:rsidP="00774E3F">
      <w:pPr>
        <w:rPr>
          <w:sz w:val="24"/>
          <w:szCs w:val="24"/>
          <w:lang w:val="en-US"/>
        </w:rPr>
      </w:pPr>
      <w:r w:rsidRPr="00D34605">
        <w:rPr>
          <w:sz w:val="24"/>
          <w:szCs w:val="24"/>
          <w:lang w:val="en-US"/>
        </w:rPr>
        <w:t>Boruta features selection[14] algorithm is used to remove</w:t>
      </w:r>
      <w:r w:rsidRPr="00D34605">
        <w:rPr>
          <w:rFonts w:ascii="Georgia" w:eastAsia="Georgia" w:hAnsi="Georgia" w:cs="Georgia"/>
          <w:color w:val="242424"/>
          <w:sz w:val="30"/>
          <w:szCs w:val="30"/>
          <w:highlight w:val="white"/>
          <w:lang w:val="en-US"/>
        </w:rPr>
        <w:t xml:space="preserve"> </w:t>
      </w:r>
      <w:r w:rsidRPr="00D34605">
        <w:rPr>
          <w:sz w:val="24"/>
          <w:szCs w:val="24"/>
          <w:lang w:val="en-US"/>
        </w:rPr>
        <w:t>features that are statistically less relevant than a random probe.</w:t>
      </w:r>
      <w:r w:rsidRPr="00D34605">
        <w:rPr>
          <w:sz w:val="24"/>
          <w:szCs w:val="24"/>
          <w:lang w:val="en-US"/>
        </w:rPr>
        <w:br/>
      </w:r>
    </w:p>
    <w:p w14:paraId="2D9FE16F" w14:textId="77777777" w:rsidR="00F76D63" w:rsidRPr="00D34605" w:rsidRDefault="004A123C" w:rsidP="00774E3F">
      <w:pPr>
        <w:rPr>
          <w:sz w:val="24"/>
          <w:szCs w:val="24"/>
          <w:lang w:val="en-US"/>
        </w:rPr>
      </w:pPr>
      <w:r w:rsidRPr="00D34605">
        <w:rPr>
          <w:sz w:val="24"/>
          <w:szCs w:val="24"/>
          <w:lang w:val="en-US"/>
        </w:rPr>
        <w:t xml:space="preserve">how it works: </w:t>
      </w:r>
      <w:r w:rsidRPr="00D34605">
        <w:rPr>
          <w:sz w:val="24"/>
          <w:szCs w:val="24"/>
          <w:lang w:val="en-US"/>
        </w:rPr>
        <w:br/>
        <w:t xml:space="preserve">1. shadow features creation- for each data point we shuffled the features </w:t>
      </w:r>
      <w:r w:rsidRPr="00D34605">
        <w:rPr>
          <w:sz w:val="24"/>
          <w:szCs w:val="24"/>
          <w:lang w:val="en-US"/>
        </w:rPr>
        <w:br/>
        <w:t xml:space="preserve">2. concatenating the shadow features to data features and than add the true label </w:t>
      </w:r>
    </w:p>
    <w:p w14:paraId="69982561" w14:textId="77777777" w:rsidR="00F76D63" w:rsidRPr="00D34605" w:rsidRDefault="004A123C" w:rsidP="00774E3F">
      <w:pPr>
        <w:rPr>
          <w:sz w:val="24"/>
          <w:szCs w:val="24"/>
          <w:lang w:val="en-US"/>
        </w:rPr>
      </w:pPr>
      <w:r w:rsidRPr="00D34605">
        <w:rPr>
          <w:sz w:val="24"/>
          <w:szCs w:val="24"/>
          <w:lang w:val="en-US"/>
        </w:rPr>
        <w:t>4.A random forest classifier (or another ensemble method) is trained on the combined dataset</w:t>
      </w:r>
      <w:r w:rsidRPr="00D34605">
        <w:rPr>
          <w:sz w:val="24"/>
          <w:szCs w:val="24"/>
          <w:lang w:val="en-US"/>
        </w:rPr>
        <w:br/>
        <w:t>3. calculate importance of the features - original and shadow features importance are calculated by measuring the decrease in node impurity weighted by the probability of reaching that node, averaged over all trees in the forest.</w:t>
      </w:r>
    </w:p>
    <w:p w14:paraId="0CDEF413" w14:textId="77777777" w:rsidR="00F76D63" w:rsidRDefault="004A123C" w:rsidP="00774E3F">
      <w:pPr>
        <w:rPr>
          <w:sz w:val="24"/>
          <w:szCs w:val="24"/>
          <w:lang w:val="en-US"/>
        </w:rPr>
      </w:pPr>
      <w:r w:rsidRPr="00D34605">
        <w:rPr>
          <w:sz w:val="24"/>
          <w:szCs w:val="24"/>
          <w:lang w:val="en-US"/>
        </w:rPr>
        <w:t xml:space="preserve">4.if the score of a feature is under the max value of shadow feature the its considered as unimportant and “ delete it” </w:t>
      </w:r>
      <w:r w:rsidRPr="00D34605">
        <w:rPr>
          <w:sz w:val="24"/>
          <w:szCs w:val="24"/>
          <w:lang w:val="en-US"/>
        </w:rPr>
        <w:br/>
        <w:t>5. save the important features into a new data set.</w:t>
      </w:r>
    </w:p>
    <w:p w14:paraId="5F5F25D8" w14:textId="77777777" w:rsidR="0030049C" w:rsidRDefault="0030049C" w:rsidP="00774E3F">
      <w:pPr>
        <w:rPr>
          <w:sz w:val="24"/>
          <w:szCs w:val="24"/>
          <w:lang w:val="en-US"/>
        </w:rPr>
      </w:pPr>
    </w:p>
    <w:p w14:paraId="6E0014AB" w14:textId="77777777" w:rsidR="0030049C" w:rsidRDefault="0030049C" w:rsidP="00774E3F">
      <w:pPr>
        <w:rPr>
          <w:sz w:val="24"/>
          <w:szCs w:val="24"/>
          <w:lang w:val="en-US"/>
        </w:rPr>
      </w:pPr>
    </w:p>
    <w:p w14:paraId="09AA18E0" w14:textId="77777777" w:rsidR="0030049C" w:rsidRDefault="0030049C" w:rsidP="00774E3F">
      <w:pPr>
        <w:rPr>
          <w:sz w:val="24"/>
          <w:szCs w:val="24"/>
          <w:lang w:val="en-US"/>
        </w:rPr>
      </w:pPr>
    </w:p>
    <w:p w14:paraId="60463DB7" w14:textId="0E282F70" w:rsidR="00F76D63" w:rsidRDefault="0030049C" w:rsidP="0030049C">
      <w:pPr>
        <w:pStyle w:val="3"/>
        <w:rPr>
          <w:lang w:val="en-US"/>
        </w:rPr>
      </w:pPr>
      <w:bookmarkStart w:id="22" w:name="_Toc177825782"/>
      <w:r>
        <w:rPr>
          <w:lang w:val="en-US"/>
        </w:rPr>
        <w:lastRenderedPageBreak/>
        <w:t>2.2.10 XGBoost</w:t>
      </w:r>
      <w:bookmarkEnd w:id="22"/>
    </w:p>
    <w:p w14:paraId="72F60B6C" w14:textId="77777777" w:rsidR="005D2B26" w:rsidRDefault="005D2B26" w:rsidP="005D2B26">
      <w:pPr>
        <w:rPr>
          <w:lang w:val="en-US"/>
        </w:rPr>
      </w:pPr>
    </w:p>
    <w:p w14:paraId="637EA45E" w14:textId="23C58138" w:rsidR="005D2B26" w:rsidRPr="005D2B26" w:rsidRDefault="005D2B26" w:rsidP="005D2B26">
      <w:pPr>
        <w:rPr>
          <w:lang w:val="en-US"/>
        </w:rPr>
      </w:pPr>
      <w:r w:rsidRPr="005D2B26">
        <w:rPr>
          <w:lang w:val="en-US"/>
        </w:rPr>
        <w:t>Extreme Gradient Boosting</w:t>
      </w:r>
      <w:r>
        <w:rPr>
          <w:lang w:val="en-US"/>
        </w:rPr>
        <w:t>(</w:t>
      </w:r>
      <w:r w:rsidRPr="005D2B26">
        <w:rPr>
          <w:lang w:val="en-US"/>
        </w:rPr>
        <w:t>XGBoost</w:t>
      </w:r>
      <w:r w:rsidR="00A46B8F">
        <w:rPr>
          <w:lang w:val="en-US"/>
        </w:rPr>
        <w:t xml:space="preserve">) is an iterative classification algorithm based on decision trees that </w:t>
      </w:r>
      <w:r w:rsidR="00A46B8F" w:rsidRPr="00A46B8F">
        <w:rPr>
          <w:lang w:val="en-US"/>
        </w:rPr>
        <w:t>designed to be highly efficient</w:t>
      </w:r>
      <w:r w:rsidR="00A46B8F">
        <w:rPr>
          <w:lang w:val="en-US"/>
        </w:rPr>
        <w:t xml:space="preserve"> and </w:t>
      </w:r>
      <w:r w:rsidR="00A46B8F" w:rsidRPr="00A46B8F">
        <w:rPr>
          <w:lang w:val="en-US"/>
        </w:rPr>
        <w:t>flexible</w:t>
      </w:r>
    </w:p>
    <w:p w14:paraId="14CE6AED" w14:textId="6DA45894" w:rsidR="0030049C" w:rsidRPr="0030049C" w:rsidRDefault="0030049C" w:rsidP="0030049C">
      <w:pPr>
        <w:ind w:left="2160"/>
        <w:rPr>
          <w:lang w:val="en-US"/>
        </w:rPr>
      </w:pPr>
      <w:r w:rsidRPr="0030049C">
        <w:rPr>
          <w:noProof/>
          <w:lang w:val="en-US"/>
        </w:rPr>
        <w:drawing>
          <wp:inline distT="0" distB="0" distL="0" distR="0" wp14:anchorId="54E70765" wp14:editId="563ED39C">
            <wp:extent cx="3219450" cy="3741889"/>
            <wp:effectExtent l="0" t="0" r="0" b="0"/>
            <wp:docPr id="7880006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00664" name=""/>
                    <pic:cNvPicPr/>
                  </pic:nvPicPr>
                  <pic:blipFill>
                    <a:blip r:embed="rId21"/>
                    <a:stretch>
                      <a:fillRect/>
                    </a:stretch>
                  </pic:blipFill>
                  <pic:spPr>
                    <a:xfrm>
                      <a:off x="0" y="0"/>
                      <a:ext cx="3237630" cy="3763020"/>
                    </a:xfrm>
                    <a:prstGeom prst="rect">
                      <a:avLst/>
                    </a:prstGeom>
                  </pic:spPr>
                </pic:pic>
              </a:graphicData>
            </a:graphic>
          </wp:inline>
        </w:drawing>
      </w:r>
    </w:p>
    <w:p w14:paraId="314B2F15" w14:textId="5958DFAE" w:rsidR="0030049C" w:rsidRDefault="0030049C" w:rsidP="0030049C">
      <w:pPr>
        <w:ind w:left="2880"/>
        <w:rPr>
          <w:lang w:val="en-US"/>
        </w:rPr>
      </w:pPr>
      <w:r>
        <w:rPr>
          <w:lang w:val="en-US"/>
        </w:rPr>
        <w:t>Figure 10: XGBoost pseudocode</w:t>
      </w:r>
    </w:p>
    <w:p w14:paraId="21773891" w14:textId="0D761C1C" w:rsidR="0030049C" w:rsidRDefault="0030049C" w:rsidP="0030049C">
      <w:pPr>
        <w:ind w:left="2880"/>
        <w:rPr>
          <w:lang w:val="en-US"/>
        </w:rPr>
      </w:pPr>
    </w:p>
    <w:p w14:paraId="6D8F24D4" w14:textId="77777777" w:rsidR="0030049C" w:rsidRDefault="0030049C" w:rsidP="0030049C">
      <w:pPr>
        <w:ind w:left="2880"/>
        <w:rPr>
          <w:lang w:val="en-US"/>
        </w:rPr>
      </w:pPr>
    </w:p>
    <w:p w14:paraId="2E5A4D6B" w14:textId="29A1B21A" w:rsidR="0030049C" w:rsidRDefault="009D4D6E" w:rsidP="0030049C">
      <w:pPr>
        <w:rPr>
          <w:lang w:val="en-US"/>
        </w:rPr>
      </w:pPr>
      <w:r>
        <w:rPr>
          <w:lang w:val="en-US"/>
        </w:rPr>
        <w:t>Explanation:</w:t>
      </w:r>
      <w:r>
        <w:rPr>
          <w:lang w:val="en-US"/>
        </w:rPr>
        <w:br/>
        <w:t xml:space="preserve">1. Initialize the </w:t>
      </w:r>
      <w:r w:rsidRPr="009D4D6E">
        <w:rPr>
          <w:lang w:val="en-US"/>
        </w:rPr>
        <w:t>constant prediction</w:t>
      </w:r>
      <w:r>
        <w:rPr>
          <w:lang w:val="en-US"/>
        </w:rPr>
        <w:t xml:space="preserve"> (default=0.5)</w:t>
      </w:r>
    </w:p>
    <w:p w14:paraId="474570F7" w14:textId="2806A8BD" w:rsidR="009D4D6E" w:rsidRDefault="009D4D6E" w:rsidP="0030049C">
      <w:pPr>
        <w:rPr>
          <w:lang w:val="en-US"/>
        </w:rPr>
      </w:pPr>
      <w:r>
        <w:rPr>
          <w:lang w:val="en-US"/>
        </w:rPr>
        <w:t>2.Run K times (K=number of iteration,default=100)</w:t>
      </w:r>
    </w:p>
    <w:p w14:paraId="6491F003" w14:textId="7AFE23B4" w:rsidR="009D4D6E" w:rsidRDefault="009D4D6E" w:rsidP="000E2AB5">
      <w:pPr>
        <w:rPr>
          <w:lang w:val="en-US"/>
        </w:rPr>
      </w:pPr>
      <w:r>
        <w:rPr>
          <w:lang w:val="en-US"/>
        </w:rPr>
        <w:t xml:space="preserve">2.1 </w:t>
      </w:r>
      <w:r w:rsidR="00A46B8F">
        <w:rPr>
          <w:lang w:val="en-US"/>
        </w:rPr>
        <w:t>C</w:t>
      </w:r>
      <w:r>
        <w:rPr>
          <w:lang w:val="en-US"/>
        </w:rPr>
        <w:t xml:space="preserve">ompute G and H </w:t>
      </w:r>
      <w:r>
        <w:rPr>
          <w:lang w:val="en-US"/>
        </w:rPr>
        <w:br/>
        <w:t xml:space="preserve">G-&gt; </w:t>
      </w:r>
      <w:r w:rsidR="00A46B8F">
        <w:rPr>
          <w:lang w:val="en-US"/>
        </w:rPr>
        <w:t>G</w:t>
      </w:r>
      <w:r>
        <w:rPr>
          <w:lang w:val="en-US"/>
        </w:rPr>
        <w:t xml:space="preserve">radient </w:t>
      </w:r>
      <w:r w:rsidR="00A46B8F">
        <w:rPr>
          <w:lang w:val="en-US"/>
        </w:rPr>
        <w:t>V</w:t>
      </w:r>
      <w:r>
        <w:rPr>
          <w:lang w:val="en-US"/>
        </w:rPr>
        <w:t>ector</w:t>
      </w:r>
      <w:r w:rsidR="00A46B8F">
        <w:rPr>
          <w:lang w:val="en-US"/>
        </w:rPr>
        <w:t>.</w:t>
      </w:r>
      <w:r>
        <w:rPr>
          <w:lang w:val="en-US"/>
        </w:rPr>
        <w:br/>
      </w:r>
      <w:r w:rsidR="00A46B8F">
        <w:rPr>
          <w:lang w:val="en-US"/>
        </w:rPr>
        <w:t>F</w:t>
      </w:r>
      <w:r>
        <w:rPr>
          <w:lang w:val="en-US"/>
        </w:rPr>
        <w:t>or each data Xi and True label Yi find the distance between Yi and the last prediction for Xi(for K=1 prediction = initialized prediction.</w:t>
      </w:r>
      <w:r w:rsidR="00EC4CA0">
        <w:rPr>
          <w:lang w:val="en-US"/>
        </w:rPr>
        <w:t xml:space="preserve">) </w:t>
      </w:r>
      <w:r>
        <w:rPr>
          <w:lang w:val="en-US"/>
        </w:rPr>
        <w:br/>
        <w:t>H-&gt;</w:t>
      </w:r>
      <w:r w:rsidR="00CB561C" w:rsidRPr="00CB561C">
        <w:rPr>
          <w:lang w:val="en-US"/>
        </w:rPr>
        <w:t xml:space="preserve"> Hessians</w:t>
      </w:r>
      <w:r w:rsidR="00A46B8F">
        <w:rPr>
          <w:lang w:val="en-US"/>
        </w:rPr>
        <w:t>.</w:t>
      </w:r>
      <w:r w:rsidR="00CB561C">
        <w:rPr>
          <w:lang w:val="en-US"/>
        </w:rPr>
        <w:t xml:space="preserve"> </w:t>
      </w:r>
      <w:r w:rsidR="00CB561C">
        <w:rPr>
          <w:lang w:val="en-US"/>
        </w:rPr>
        <w:br/>
      </w:r>
      <w:r w:rsidR="00A46B8F">
        <w:rPr>
          <w:lang w:val="en-US"/>
        </w:rPr>
        <w:t>F</w:t>
      </w:r>
      <w:r w:rsidR="00CB561C">
        <w:rPr>
          <w:lang w:val="en-US"/>
        </w:rPr>
        <w:t>or each Xi Hi=(last prediction</w:t>
      </w:r>
      <w:r w:rsidR="00A46B8F">
        <w:rPr>
          <w:lang w:val="en-US"/>
        </w:rPr>
        <w:t xml:space="preserve"> for Yi</w:t>
      </w:r>
      <w:r w:rsidR="000E2AB5">
        <w:rPr>
          <w:lang w:val="en-US"/>
        </w:rPr>
        <w:t xml:space="preserve"> * (1- last prediction</w:t>
      </w:r>
      <w:r w:rsidR="00A46B8F">
        <w:rPr>
          <w:lang w:val="en-US"/>
        </w:rPr>
        <w:t xml:space="preserve"> for </w:t>
      </w:r>
      <w:r w:rsidR="000E2AB5">
        <w:rPr>
          <w:lang w:val="en-US"/>
        </w:rPr>
        <w:t>Yi)</w:t>
      </w:r>
    </w:p>
    <w:p w14:paraId="4E6EAA8D" w14:textId="1C2E9B14" w:rsidR="00CB561C" w:rsidRDefault="00CB561C" w:rsidP="0030049C">
      <w:pPr>
        <w:rPr>
          <w:lang w:val="en-US"/>
        </w:rPr>
      </w:pPr>
      <w:r>
        <w:rPr>
          <w:lang w:val="en-US"/>
        </w:rPr>
        <w:t>2.2 build decision tree with G and H</w:t>
      </w:r>
    </w:p>
    <w:p w14:paraId="42295812" w14:textId="0E500AEE" w:rsidR="000E2AB5" w:rsidRDefault="000E2AB5" w:rsidP="0030049C">
      <w:pPr>
        <w:rPr>
          <w:lang w:val="en-US"/>
        </w:rPr>
      </w:pPr>
      <w:r>
        <w:rPr>
          <w:lang w:val="en-US"/>
        </w:rPr>
        <w:t xml:space="preserve">2.3 compute </w:t>
      </w:r>
      <w:r w:rsidR="00A46B8F">
        <w:rPr>
          <w:lang w:val="en-US"/>
        </w:rPr>
        <w:t>W</w:t>
      </w:r>
      <w:r>
        <w:rPr>
          <w:lang w:val="en-US"/>
        </w:rPr>
        <w:t xml:space="preserve">i-&gt; find the weight for each leaf in the decision tree. computed by </w:t>
      </w:r>
    </w:p>
    <w:p w14:paraId="5A7BD840" w14:textId="3233F4AE" w:rsidR="000E2AB5" w:rsidRDefault="000E2AB5" w:rsidP="0030049C">
      <w:pPr>
        <w:rPr>
          <w:lang w:val="en-US"/>
        </w:rPr>
      </w:pPr>
      <w:r>
        <w:rPr>
          <w:lang w:val="en-US"/>
        </w:rPr>
        <w:t>The sum of all gradients in the leaf divided by (all hessians in the leaf +</w:t>
      </w:r>
      <w:r w:rsidRPr="000E2AB5">
        <w:rPr>
          <w:b/>
          <w:bCs/>
          <w:lang w:val="en-US"/>
        </w:rPr>
        <w:t xml:space="preserve"> </w:t>
      </w:r>
      <w:r>
        <w:rPr>
          <w:rStyle w:val="mord"/>
          <w:b/>
          <w:bCs/>
        </w:rPr>
        <w:t>λ</w:t>
      </w:r>
      <w:r w:rsidR="00A46B8F">
        <w:rPr>
          <w:rStyle w:val="mord"/>
          <w:b/>
          <w:bCs/>
          <w:lang w:val="en-US"/>
        </w:rPr>
        <w:t xml:space="preserve"> </w:t>
      </w:r>
      <w:r>
        <w:rPr>
          <w:lang w:val="en-US"/>
        </w:rPr>
        <w:t>(</w:t>
      </w:r>
      <w:r w:rsidRPr="000E2AB5">
        <w:rPr>
          <w:lang w:val="en-US"/>
        </w:rPr>
        <w:t>Regularization coefficient</w:t>
      </w:r>
      <w:r>
        <w:rPr>
          <w:lang w:val="en-US"/>
        </w:rPr>
        <w:t>, default =0))</w:t>
      </w:r>
    </w:p>
    <w:p w14:paraId="54560591" w14:textId="118B756D" w:rsidR="005722DE" w:rsidRDefault="000E2AB5" w:rsidP="0030049C">
      <w:pPr>
        <w:rPr>
          <w:rStyle w:val="katex-mathml"/>
          <w:lang w:val="en-US"/>
        </w:rPr>
      </w:pPr>
      <w:r>
        <w:rPr>
          <w:lang w:val="en-US"/>
        </w:rPr>
        <w:t xml:space="preserve">2.4 </w:t>
      </w:r>
      <w:r w:rsidR="0029143B">
        <w:rPr>
          <w:lang w:val="en-US"/>
        </w:rPr>
        <w:t>update last decision</w:t>
      </w:r>
      <w:r w:rsidR="0029143B">
        <w:rPr>
          <w:lang w:val="en-US"/>
        </w:rPr>
        <w:br/>
        <w:t>for each Xi compute current decision= last decision</w:t>
      </w:r>
      <w:r w:rsidR="005722DE">
        <w:rPr>
          <w:lang w:val="en-US"/>
        </w:rPr>
        <w:t xml:space="preserve"> +</w:t>
      </w:r>
      <w:r w:rsidR="0029143B">
        <w:rPr>
          <w:lang w:val="en-US"/>
        </w:rPr>
        <w:t xml:space="preserve"> </w:t>
      </w:r>
      <w:r w:rsidR="005722DE">
        <w:rPr>
          <w:rStyle w:val="katex-mathml"/>
        </w:rPr>
        <w:t>η</w:t>
      </w:r>
      <w:r w:rsidR="005722DE">
        <w:rPr>
          <w:rStyle w:val="katex-mathml"/>
          <w:lang w:val="en-US"/>
        </w:rPr>
        <w:t>*</w:t>
      </w:r>
      <w:r w:rsidR="00A46B8F">
        <w:rPr>
          <w:rStyle w:val="katex-mathml"/>
          <w:lang w:val="en-US"/>
        </w:rPr>
        <w:t>W</w:t>
      </w:r>
      <w:r w:rsidR="005722DE">
        <w:rPr>
          <w:rStyle w:val="katex-mathml"/>
          <w:lang w:val="en-US"/>
        </w:rPr>
        <w:t xml:space="preserve">j (when </w:t>
      </w:r>
      <w:r w:rsidR="005722DE">
        <w:rPr>
          <w:rStyle w:val="katex-mathml"/>
        </w:rPr>
        <w:t>η</w:t>
      </w:r>
      <w:r w:rsidR="005722DE">
        <w:rPr>
          <w:rStyle w:val="katex-mathml"/>
          <w:lang w:val="en-US"/>
        </w:rPr>
        <w:t xml:space="preserve"> is the learning which initialized while calling the func</w:t>
      </w:r>
      <w:r w:rsidR="00A46B8F">
        <w:rPr>
          <w:rStyle w:val="katex-mathml"/>
          <w:lang w:val="en-US"/>
        </w:rPr>
        <w:t>tion</w:t>
      </w:r>
      <w:r w:rsidR="005722DE">
        <w:rPr>
          <w:rStyle w:val="katex-mathml"/>
          <w:lang w:val="en-US"/>
        </w:rPr>
        <w:t xml:space="preserve"> and </w:t>
      </w:r>
      <w:r w:rsidR="00A46B8F">
        <w:rPr>
          <w:rStyle w:val="katex-mathml"/>
          <w:lang w:val="en-US"/>
        </w:rPr>
        <w:t>W</w:t>
      </w:r>
      <w:r w:rsidR="005722DE">
        <w:rPr>
          <w:rStyle w:val="katex-mathml"/>
          <w:lang w:val="en-US"/>
        </w:rPr>
        <w:t xml:space="preserve">j is the weight of the leaf Xi is part of </w:t>
      </w:r>
    </w:p>
    <w:p w14:paraId="4E56A2B5" w14:textId="43055178" w:rsidR="005722DE" w:rsidRDefault="005722DE" w:rsidP="0030049C">
      <w:pPr>
        <w:rPr>
          <w:rStyle w:val="katex-mathml"/>
          <w:lang w:val="en-US"/>
        </w:rPr>
      </w:pPr>
      <w:r>
        <w:rPr>
          <w:rStyle w:val="katex-mathml"/>
          <w:lang w:val="en-US"/>
        </w:rPr>
        <w:t>3. return current decision for each Xi</w:t>
      </w:r>
    </w:p>
    <w:p w14:paraId="58C03CD2" w14:textId="05D99DBE" w:rsidR="000E2AB5" w:rsidRPr="009D4D6E" w:rsidRDefault="005722DE" w:rsidP="0030049C">
      <w:pPr>
        <w:rPr>
          <w:lang w:val="en-US"/>
        </w:rPr>
      </w:pPr>
      <w:r>
        <w:rPr>
          <w:rStyle w:val="katex-mathml"/>
          <w:lang w:val="en-US"/>
        </w:rPr>
        <w:t xml:space="preserve">  </w:t>
      </w:r>
      <w:r w:rsidR="000E2AB5">
        <w:rPr>
          <w:lang w:val="en-US"/>
        </w:rPr>
        <w:br/>
        <w:t xml:space="preserve"> </w:t>
      </w:r>
    </w:p>
    <w:p w14:paraId="01BA73E5" w14:textId="77777777" w:rsidR="00F76D63" w:rsidRPr="0030049C" w:rsidRDefault="00F76D63" w:rsidP="00774E3F">
      <w:pPr>
        <w:rPr>
          <w:sz w:val="24"/>
          <w:szCs w:val="24"/>
          <w:lang w:val="en-US"/>
        </w:rPr>
      </w:pPr>
    </w:p>
    <w:p w14:paraId="68FCC692" w14:textId="77777777" w:rsidR="00F76D63" w:rsidRPr="00D34605" w:rsidRDefault="004A123C" w:rsidP="00774E3F">
      <w:pPr>
        <w:pStyle w:val="1"/>
        <w:rPr>
          <w:lang w:val="en-US"/>
        </w:rPr>
      </w:pPr>
      <w:bookmarkStart w:id="23" w:name="_Toc177825783"/>
      <w:r w:rsidRPr="00D34605">
        <w:rPr>
          <w:lang w:val="en-US"/>
        </w:rPr>
        <w:lastRenderedPageBreak/>
        <w:t>3. Proposed Approach</w:t>
      </w:r>
      <w:bookmarkEnd w:id="23"/>
      <w:r w:rsidRPr="00D34605">
        <w:rPr>
          <w:lang w:val="en-US"/>
        </w:rPr>
        <w:t xml:space="preserve"> </w:t>
      </w:r>
    </w:p>
    <w:p w14:paraId="445AB997" w14:textId="61B8C2DE" w:rsidR="00F76D63" w:rsidRPr="00D34605" w:rsidRDefault="00EC1B4E" w:rsidP="00774E3F">
      <w:pPr>
        <w:pStyle w:val="2"/>
        <w:rPr>
          <w:lang w:val="en-US"/>
        </w:rPr>
      </w:pPr>
      <w:bookmarkStart w:id="24" w:name="_Toc177825784"/>
      <w:r>
        <w:rPr>
          <w:lang w:val="en-US"/>
        </w:rPr>
        <w:t>“</w:t>
      </w:r>
      <w:r w:rsidRPr="00D34605">
        <w:rPr>
          <w:lang w:val="en-US"/>
        </w:rPr>
        <w:t>smel</w:t>
      </w:r>
      <w:r w:rsidR="00985D61">
        <w:rPr>
          <w:lang w:val="en-US"/>
        </w:rPr>
        <w:t>l</w:t>
      </w:r>
      <w:r w:rsidR="0094124A">
        <w:rPr>
          <w:lang w:val="en-US"/>
        </w:rPr>
        <w:t>t</w:t>
      </w:r>
      <w:r w:rsidRPr="00D34605">
        <w:rPr>
          <w:lang w:val="en-US"/>
        </w:rPr>
        <w:t>ify</w:t>
      </w:r>
      <w:r>
        <w:rPr>
          <w:lang w:val="en-US"/>
        </w:rPr>
        <w:t>”</w:t>
      </w:r>
      <w:bookmarkEnd w:id="24"/>
    </w:p>
    <w:p w14:paraId="678EAB92" w14:textId="14A137A0" w:rsidR="00F76D63" w:rsidRPr="00D34605" w:rsidRDefault="004A123C" w:rsidP="009F3F71">
      <w:pPr>
        <w:rPr>
          <w:sz w:val="24"/>
          <w:szCs w:val="24"/>
          <w:rtl/>
          <w:lang w:val="en-US"/>
        </w:rPr>
      </w:pPr>
      <w:r w:rsidRPr="00D34605">
        <w:rPr>
          <w:b/>
          <w:sz w:val="24"/>
          <w:szCs w:val="24"/>
          <w:lang w:val="en-US"/>
        </w:rPr>
        <w:br/>
      </w:r>
      <w:r w:rsidRPr="00D34605">
        <w:rPr>
          <w:sz w:val="24"/>
          <w:szCs w:val="24"/>
          <w:lang w:val="en-US"/>
        </w:rPr>
        <w:t>The application we provides includes all the algorithms we have seen above(see figures 3-8) and its goal is to find the best model that  capable of identifying new smells, matching and classifying them with known smells according to numerous smell categories.</w:t>
      </w:r>
      <w:r w:rsidR="00985D61">
        <w:rPr>
          <w:sz w:val="24"/>
          <w:szCs w:val="24"/>
          <w:lang w:val="en-US"/>
        </w:rPr>
        <w:t xml:space="preserve"> </w:t>
      </w:r>
      <w:r w:rsidRPr="00D34605">
        <w:rPr>
          <w:sz w:val="24"/>
          <w:szCs w:val="24"/>
          <w:lang w:val="en-US"/>
        </w:rPr>
        <w:t>Our algorithm based on an algorithm that have done the same process in order to classify between 2 groups of smell</w:t>
      </w:r>
      <w:r w:rsidR="009F3F71">
        <w:rPr>
          <w:sz w:val="24"/>
          <w:szCs w:val="24"/>
          <w:lang w:val="en-US"/>
        </w:rPr>
        <w:t xml:space="preserve"> </w:t>
      </w:r>
      <w:r w:rsidRPr="00D34605">
        <w:rPr>
          <w:sz w:val="24"/>
          <w:szCs w:val="24"/>
          <w:lang w:val="en-US"/>
        </w:rPr>
        <w:t>(see figure 9)</w:t>
      </w:r>
      <w:r w:rsidR="009F3F71">
        <w:rPr>
          <w:sz w:val="24"/>
          <w:szCs w:val="24"/>
          <w:lang w:val="en-US"/>
        </w:rPr>
        <w:t xml:space="preserve"> </w:t>
      </w:r>
      <w:r w:rsidRPr="00D34605">
        <w:rPr>
          <w:sz w:val="24"/>
          <w:szCs w:val="24"/>
          <w:lang w:val="en-US"/>
        </w:rPr>
        <w:t>[2] build with GUI and friendly interface in order to make it easy to use for the end user.</w:t>
      </w:r>
      <w:r w:rsidRPr="00D34605">
        <w:rPr>
          <w:sz w:val="24"/>
          <w:szCs w:val="24"/>
          <w:lang w:val="en-US"/>
        </w:rPr>
        <w:br/>
      </w:r>
    </w:p>
    <w:p w14:paraId="6758F872" w14:textId="2B73036C" w:rsidR="00F76D63" w:rsidRDefault="004A123C" w:rsidP="00AB4084">
      <w:pPr>
        <w:pStyle w:val="2"/>
      </w:pPr>
      <w:r w:rsidRPr="00D34605">
        <w:rPr>
          <w:lang w:val="en-US"/>
        </w:rPr>
        <w:br/>
      </w:r>
      <w:bookmarkStart w:id="25" w:name="_Toc177825785"/>
      <w:r>
        <w:t xml:space="preserve">3.1 </w:t>
      </w:r>
      <w:r w:rsidR="00AB4084" w:rsidRPr="00AB4084">
        <w:rPr>
          <w:lang w:val="en-US"/>
        </w:rPr>
        <w:t>Architecture</w:t>
      </w:r>
      <w:r w:rsidR="00AB4084">
        <w:rPr>
          <w:lang w:val="en-US"/>
        </w:rPr>
        <w:t xml:space="preserve"> and technologies</w:t>
      </w:r>
      <w:bookmarkEnd w:id="25"/>
      <w:r w:rsidR="00985D61">
        <w:rPr>
          <w:rtl/>
        </w:rPr>
        <w:br/>
      </w:r>
    </w:p>
    <w:p w14:paraId="5B4029A5" w14:textId="00C65F6D" w:rsidR="00F76D63" w:rsidRDefault="00FE0364" w:rsidP="006A59E5">
      <w:pPr>
        <w:ind w:left="720"/>
        <w:rPr>
          <w:b/>
          <w:sz w:val="24"/>
          <w:szCs w:val="24"/>
        </w:rPr>
      </w:pPr>
      <w:r w:rsidRPr="00AB4084">
        <w:rPr>
          <w:b/>
          <w:noProof/>
          <w:sz w:val="24"/>
          <w:szCs w:val="24"/>
        </w:rPr>
        <w:drawing>
          <wp:anchor distT="0" distB="0" distL="114300" distR="114300" simplePos="0" relativeHeight="251662336" behindDoc="0" locked="0" layoutInCell="1" allowOverlap="1" wp14:anchorId="7FF2D566" wp14:editId="26C4A299">
            <wp:simplePos x="0" y="0"/>
            <wp:positionH relativeFrom="page">
              <wp:posOffset>3678555</wp:posOffset>
            </wp:positionH>
            <wp:positionV relativeFrom="paragraph">
              <wp:posOffset>360045</wp:posOffset>
            </wp:positionV>
            <wp:extent cx="539750" cy="601980"/>
            <wp:effectExtent l="0" t="0" r="0" b="7620"/>
            <wp:wrapNone/>
            <wp:docPr id="8281480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80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750" cy="601980"/>
                    </a:xfrm>
                    <a:prstGeom prst="rect">
                      <a:avLst/>
                    </a:prstGeom>
                  </pic:spPr>
                </pic:pic>
              </a:graphicData>
            </a:graphic>
            <wp14:sizeRelH relativeFrom="margin">
              <wp14:pctWidth>0</wp14:pctWidth>
            </wp14:sizeRelH>
            <wp14:sizeRelV relativeFrom="margin">
              <wp14:pctHeight>0</wp14:pctHeight>
            </wp14:sizeRelV>
          </wp:anchor>
        </w:drawing>
      </w:r>
      <w:r w:rsidRPr="00961046">
        <w:rPr>
          <w:noProof/>
          <w:lang w:val="en-US"/>
        </w:rPr>
        <w:drawing>
          <wp:anchor distT="0" distB="0" distL="114300" distR="114300" simplePos="0" relativeHeight="251670528" behindDoc="0" locked="0" layoutInCell="1" allowOverlap="1" wp14:anchorId="080CDF0B" wp14:editId="0D66407D">
            <wp:simplePos x="0" y="0"/>
            <wp:positionH relativeFrom="page">
              <wp:posOffset>3199765</wp:posOffset>
            </wp:positionH>
            <wp:positionV relativeFrom="paragraph">
              <wp:posOffset>360045</wp:posOffset>
            </wp:positionV>
            <wp:extent cx="450850" cy="495300"/>
            <wp:effectExtent l="0" t="0" r="6350" b="0"/>
            <wp:wrapNone/>
            <wp:docPr id="1646352490" name="תמונה 1" descr="תמונה שמכילה גופן, גרפיקה, סמל,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52490" name="תמונה 1" descr="תמונה שמכילה גופן, גרפיקה, סמל, לוגו&#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850" cy="495300"/>
                    </a:xfrm>
                    <a:prstGeom prst="rect">
                      <a:avLst/>
                    </a:prstGeom>
                  </pic:spPr>
                </pic:pic>
              </a:graphicData>
            </a:graphic>
            <wp14:sizeRelH relativeFrom="margin">
              <wp14:pctWidth>0</wp14:pctWidth>
            </wp14:sizeRelH>
            <wp14:sizeRelV relativeFrom="margin">
              <wp14:pctHeight>0</wp14:pctHeight>
            </wp14:sizeRelV>
          </wp:anchor>
        </w:drawing>
      </w:r>
      <w:r>
        <w:rPr>
          <w:b/>
          <w:noProof/>
          <w:sz w:val="24"/>
          <w:szCs w:val="24"/>
        </w:rPr>
        <w:drawing>
          <wp:anchor distT="0" distB="0" distL="114300" distR="114300" simplePos="0" relativeHeight="251673600" behindDoc="0" locked="0" layoutInCell="1" allowOverlap="1" wp14:anchorId="0B91F401" wp14:editId="29C752F4">
            <wp:simplePos x="0" y="0"/>
            <wp:positionH relativeFrom="column">
              <wp:posOffset>5856605</wp:posOffset>
            </wp:positionH>
            <wp:positionV relativeFrom="paragraph">
              <wp:posOffset>1343025</wp:posOffset>
            </wp:positionV>
            <wp:extent cx="698500" cy="209550"/>
            <wp:effectExtent l="0" t="0" r="6350" b="0"/>
            <wp:wrapNone/>
            <wp:docPr id="8488649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6442" name="תמונה 9554464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8500" cy="209550"/>
                    </a:xfrm>
                    <a:prstGeom prst="rect">
                      <a:avLst/>
                    </a:prstGeom>
                  </pic:spPr>
                </pic:pic>
              </a:graphicData>
            </a:graphic>
            <wp14:sizeRelH relativeFrom="page">
              <wp14:pctWidth>0</wp14:pctWidth>
            </wp14:sizeRelH>
            <wp14:sizeRelV relativeFrom="page">
              <wp14:pctHeight>0</wp14:pctHeight>
            </wp14:sizeRelV>
          </wp:anchor>
        </w:drawing>
      </w:r>
      <w:r>
        <w:rPr>
          <w:b/>
          <w:noProof/>
          <w:sz w:val="24"/>
          <w:szCs w:val="24"/>
        </w:rPr>
        <w:drawing>
          <wp:anchor distT="0" distB="0" distL="114300" distR="114300" simplePos="0" relativeHeight="251671552" behindDoc="0" locked="0" layoutInCell="1" allowOverlap="1" wp14:anchorId="3F2DB24F" wp14:editId="51A7B493">
            <wp:simplePos x="0" y="0"/>
            <wp:positionH relativeFrom="column">
              <wp:posOffset>50165</wp:posOffset>
            </wp:positionH>
            <wp:positionV relativeFrom="paragraph">
              <wp:posOffset>1243965</wp:posOffset>
            </wp:positionV>
            <wp:extent cx="698500" cy="209550"/>
            <wp:effectExtent l="0" t="0" r="6350" b="0"/>
            <wp:wrapNone/>
            <wp:docPr id="9554464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6442" name="תמונה 9554464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8500" cy="209550"/>
                    </a:xfrm>
                    <a:prstGeom prst="rect">
                      <a:avLst/>
                    </a:prstGeom>
                  </pic:spPr>
                </pic:pic>
              </a:graphicData>
            </a:graphic>
            <wp14:sizeRelH relativeFrom="page">
              <wp14:pctWidth>0</wp14:pctWidth>
            </wp14:sizeRelH>
            <wp14:sizeRelV relativeFrom="page">
              <wp14:pctHeight>0</wp14:pctHeight>
            </wp14:sizeRelV>
          </wp:anchor>
        </w:drawing>
      </w:r>
      <w:r w:rsidR="00AB4084" w:rsidRPr="00AB4084">
        <w:rPr>
          <w:b/>
          <w:noProof/>
          <w:sz w:val="24"/>
          <w:szCs w:val="24"/>
        </w:rPr>
        <w:drawing>
          <wp:anchor distT="0" distB="0" distL="114300" distR="114300" simplePos="0" relativeHeight="251664384" behindDoc="0" locked="0" layoutInCell="1" allowOverlap="1" wp14:anchorId="3E346304" wp14:editId="12D5834E">
            <wp:simplePos x="0" y="0"/>
            <wp:positionH relativeFrom="column">
              <wp:posOffset>3430270</wp:posOffset>
            </wp:positionH>
            <wp:positionV relativeFrom="paragraph">
              <wp:posOffset>3575685</wp:posOffset>
            </wp:positionV>
            <wp:extent cx="444394" cy="396240"/>
            <wp:effectExtent l="0" t="0" r="0" b="3810"/>
            <wp:wrapNone/>
            <wp:docPr id="1471242943" name="תמונה 1" descr="תמונה שמכילה לוגו, גרפיקה, מלבן,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2943" name="תמונה 1" descr="תמונה שמכילה לוגו, גרפיקה, מלבן, גופן&#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394" cy="396240"/>
                    </a:xfrm>
                    <a:prstGeom prst="rect">
                      <a:avLst/>
                    </a:prstGeom>
                  </pic:spPr>
                </pic:pic>
              </a:graphicData>
            </a:graphic>
            <wp14:sizeRelH relativeFrom="margin">
              <wp14:pctWidth>0</wp14:pctWidth>
            </wp14:sizeRelH>
            <wp14:sizeRelV relativeFrom="margin">
              <wp14:pctHeight>0</wp14:pctHeight>
            </wp14:sizeRelV>
          </wp:anchor>
        </w:drawing>
      </w:r>
      <w:r w:rsidR="00AB4084" w:rsidRPr="00AB4084">
        <w:rPr>
          <w:b/>
          <w:noProof/>
          <w:sz w:val="24"/>
          <w:szCs w:val="24"/>
        </w:rPr>
        <w:drawing>
          <wp:anchor distT="0" distB="0" distL="114300" distR="114300" simplePos="0" relativeHeight="251663360" behindDoc="0" locked="0" layoutInCell="1" allowOverlap="1" wp14:anchorId="2EDE65E0" wp14:editId="241B0634">
            <wp:simplePos x="0" y="0"/>
            <wp:positionH relativeFrom="column">
              <wp:posOffset>3448685</wp:posOffset>
            </wp:positionH>
            <wp:positionV relativeFrom="paragraph">
              <wp:posOffset>3103245</wp:posOffset>
            </wp:positionV>
            <wp:extent cx="462037" cy="449580"/>
            <wp:effectExtent l="0" t="0" r="0" b="7620"/>
            <wp:wrapNone/>
            <wp:docPr id="2034949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943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037" cy="449580"/>
                    </a:xfrm>
                    <a:prstGeom prst="rect">
                      <a:avLst/>
                    </a:prstGeom>
                  </pic:spPr>
                </pic:pic>
              </a:graphicData>
            </a:graphic>
            <wp14:sizeRelH relativeFrom="margin">
              <wp14:pctWidth>0</wp14:pctWidth>
            </wp14:sizeRelH>
            <wp14:sizeRelV relativeFrom="margin">
              <wp14:pctHeight>0</wp14:pctHeight>
            </wp14:sizeRelV>
          </wp:anchor>
        </w:drawing>
      </w:r>
      <w:r w:rsidR="00AB4084">
        <w:rPr>
          <w:b/>
          <w:sz w:val="24"/>
          <w:szCs w:val="24"/>
        </w:rPr>
        <w:br/>
      </w:r>
      <w:r w:rsidR="00AB4084">
        <w:rPr>
          <w:b/>
          <w:noProof/>
          <w:sz w:val="24"/>
          <w:szCs w:val="24"/>
        </w:rPr>
        <w:drawing>
          <wp:inline distT="114300" distB="114300" distL="114300" distR="114300" wp14:anchorId="4EDD17E6" wp14:editId="12EAAA86">
            <wp:extent cx="5558541" cy="4039326"/>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558541" cy="4039326"/>
                    </a:xfrm>
                    <a:prstGeom prst="rect">
                      <a:avLst/>
                    </a:prstGeom>
                    <a:ln/>
                  </pic:spPr>
                </pic:pic>
              </a:graphicData>
            </a:graphic>
          </wp:inline>
        </w:drawing>
      </w:r>
    </w:p>
    <w:p w14:paraId="478A7EED" w14:textId="0F679DD0" w:rsidR="00F76D63" w:rsidRDefault="00F76D63" w:rsidP="00774E3F">
      <w:pPr>
        <w:ind w:left="720"/>
        <w:rPr>
          <w:b/>
          <w:sz w:val="24"/>
          <w:szCs w:val="24"/>
        </w:rPr>
      </w:pPr>
    </w:p>
    <w:p w14:paraId="55777E3A" w14:textId="46624DA7" w:rsidR="007D287B" w:rsidRPr="007D287B" w:rsidRDefault="007D287B" w:rsidP="00774E3F">
      <w:pPr>
        <w:shd w:val="clear" w:color="auto" w:fill="FFFFFF"/>
        <w:spacing w:after="240" w:line="360" w:lineRule="auto"/>
        <w:rPr>
          <w:b/>
          <w:sz w:val="24"/>
          <w:szCs w:val="24"/>
          <w:lang w:val="en-US"/>
        </w:rPr>
      </w:pPr>
    </w:p>
    <w:p w14:paraId="7EE11BE2" w14:textId="1CF7B2C7" w:rsidR="00F906C4" w:rsidRPr="00F906C4" w:rsidRDefault="004A123C" w:rsidP="00F906C4">
      <w:pPr>
        <w:pStyle w:val="2"/>
        <w:shd w:val="clear" w:color="auto" w:fill="FFFFFF"/>
        <w:spacing w:after="240" w:line="360" w:lineRule="auto"/>
        <w:rPr>
          <w:lang w:val="en-US"/>
        </w:rPr>
      </w:pPr>
      <w:bookmarkStart w:id="26" w:name="_Toc177825786"/>
      <w:r w:rsidRPr="00D34605">
        <w:rPr>
          <w:lang w:val="en-US"/>
        </w:rPr>
        <w:lastRenderedPageBreak/>
        <w:t>3.</w:t>
      </w:r>
      <w:r w:rsidR="00AB4084">
        <w:rPr>
          <w:lang w:val="en-US"/>
        </w:rPr>
        <w:t>2</w:t>
      </w:r>
      <w:r w:rsidRPr="00D34605">
        <w:rPr>
          <w:lang w:val="en-US"/>
        </w:rPr>
        <w:t xml:space="preserve"> </w:t>
      </w:r>
      <w:r w:rsidR="0094124A">
        <w:rPr>
          <w:lang w:val="en-US"/>
        </w:rPr>
        <w:t>M</w:t>
      </w:r>
      <w:r w:rsidRPr="00D34605">
        <w:rPr>
          <w:lang w:val="en-US"/>
        </w:rPr>
        <w:t xml:space="preserve">ain </w:t>
      </w:r>
      <w:r w:rsidR="0094124A">
        <w:rPr>
          <w:lang w:val="en-US"/>
        </w:rPr>
        <w:t>architecture</w:t>
      </w:r>
      <w:bookmarkEnd w:id="26"/>
      <w:r w:rsidR="0094124A">
        <w:rPr>
          <w:lang w:val="en-US"/>
        </w:rPr>
        <w:t xml:space="preserve"> </w:t>
      </w:r>
    </w:p>
    <w:p w14:paraId="46A58574" w14:textId="77777777" w:rsidR="00F906C4" w:rsidRPr="00F906C4" w:rsidRDefault="00F906C4" w:rsidP="00F906C4">
      <w:pPr>
        <w:rPr>
          <w:lang w:val="en-US"/>
        </w:rPr>
      </w:pPr>
    </w:p>
    <w:p w14:paraId="5FF12C45" w14:textId="7E004E44" w:rsidR="00F76D63" w:rsidRPr="00AB4084" w:rsidRDefault="004A123C" w:rsidP="00F906C4">
      <w:pPr>
        <w:rPr>
          <w:lang w:val="en-US"/>
        </w:rPr>
      </w:pPr>
      <w:r w:rsidRPr="00D34605">
        <w:rPr>
          <w:lang w:val="en-US"/>
        </w:rPr>
        <w:t>As mentioned before our main Algorithm is taken from other research done for find the best model to classify between 2 main smells</w:t>
      </w:r>
      <w:r w:rsidR="0094124A">
        <w:rPr>
          <w:lang w:val="en-US"/>
        </w:rPr>
        <w:t xml:space="preserve"> </w:t>
      </w:r>
      <w:r w:rsidRPr="00D34605">
        <w:rPr>
          <w:lang w:val="en-US"/>
        </w:rPr>
        <w:t xml:space="preserve">(see figure 9) </w:t>
      </w:r>
    </w:p>
    <w:p w14:paraId="423C4E53" w14:textId="5FB1E7F1" w:rsidR="00F76D63" w:rsidRDefault="004A123C" w:rsidP="00774E3F">
      <w:pPr>
        <w:rPr>
          <w:sz w:val="24"/>
          <w:szCs w:val="24"/>
        </w:rPr>
      </w:pPr>
      <w:r>
        <w:rPr>
          <w:noProof/>
          <w:sz w:val="24"/>
          <w:szCs w:val="24"/>
        </w:rPr>
        <w:drawing>
          <wp:inline distT="114300" distB="114300" distL="114300" distR="114300" wp14:anchorId="0C3CAC82" wp14:editId="0EB2A7EF">
            <wp:extent cx="5372963" cy="3178859"/>
            <wp:effectExtent l="0" t="0" r="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5372963" cy="3178859"/>
                    </a:xfrm>
                    <a:prstGeom prst="rect">
                      <a:avLst/>
                    </a:prstGeom>
                    <a:ln/>
                  </pic:spPr>
                </pic:pic>
              </a:graphicData>
            </a:graphic>
          </wp:inline>
        </w:drawing>
      </w:r>
    </w:p>
    <w:p w14:paraId="1E959847" w14:textId="29288C64" w:rsidR="00F76D63" w:rsidRPr="00777B50" w:rsidRDefault="00D52237" w:rsidP="00777B50">
      <w:pPr>
        <w:ind w:left="720"/>
        <w:rPr>
          <w:sz w:val="24"/>
          <w:szCs w:val="24"/>
          <w:lang w:val="en-US"/>
        </w:rPr>
      </w:pPr>
      <w:r>
        <w:rPr>
          <w:sz w:val="24"/>
          <w:szCs w:val="24"/>
          <w:lang w:val="en-US"/>
        </w:rPr>
        <w:t>F</w:t>
      </w:r>
      <w:r w:rsidRPr="00D34605">
        <w:rPr>
          <w:sz w:val="24"/>
          <w:szCs w:val="24"/>
          <w:lang w:val="en-US"/>
        </w:rPr>
        <w:t>igure 9</w:t>
      </w:r>
      <w:r w:rsidR="00777B50">
        <w:rPr>
          <w:rFonts w:hint="cs"/>
          <w:sz w:val="24"/>
          <w:szCs w:val="24"/>
          <w:rtl/>
          <w:lang w:val="en-US"/>
        </w:rPr>
        <w:t>:</w:t>
      </w:r>
      <w:r w:rsidR="00777B50" w:rsidRPr="00777B50">
        <w:rPr>
          <w:rFonts w:ascii="Segoe UI" w:hAnsi="Segoe UI" w:cs="Segoe UI"/>
          <w:color w:val="222222"/>
          <w:shd w:val="clear" w:color="auto" w:fill="FFFFFF"/>
          <w:lang w:val="en-US"/>
        </w:rPr>
        <w:t xml:space="preserve"> Overall workflow of model development for the classification tasks</w:t>
      </w:r>
    </w:p>
    <w:p w14:paraId="6BFF9243" w14:textId="77777777" w:rsidR="00F76D63" w:rsidRPr="00D34605" w:rsidRDefault="00F76D63" w:rsidP="00774E3F">
      <w:pPr>
        <w:rPr>
          <w:sz w:val="24"/>
          <w:szCs w:val="24"/>
          <w:lang w:val="en-US"/>
        </w:rPr>
      </w:pPr>
    </w:p>
    <w:p w14:paraId="469B1691" w14:textId="7FEB2B3A" w:rsidR="00F76D63" w:rsidRPr="00D34605" w:rsidRDefault="004A123C" w:rsidP="00774E3F">
      <w:pPr>
        <w:rPr>
          <w:sz w:val="24"/>
          <w:szCs w:val="24"/>
          <w:lang w:val="en-US"/>
        </w:rPr>
      </w:pPr>
      <w:r w:rsidRPr="00D34605">
        <w:rPr>
          <w:sz w:val="24"/>
          <w:szCs w:val="24"/>
          <w:lang w:val="en-US"/>
        </w:rPr>
        <w:t>input: the data D</w:t>
      </w:r>
      <w:r w:rsidR="00D34605">
        <w:rPr>
          <w:sz w:val="24"/>
          <w:szCs w:val="24"/>
          <w:lang w:val="en-US"/>
        </w:rPr>
        <w:t xml:space="preserve"> </w:t>
      </w:r>
      <w:r w:rsidRPr="00D34605">
        <w:rPr>
          <w:sz w:val="24"/>
          <w:szCs w:val="24"/>
          <w:lang w:val="en-US"/>
        </w:rPr>
        <w:t>(X,</w:t>
      </w:r>
      <w:r w:rsidR="00D34605">
        <w:rPr>
          <w:sz w:val="24"/>
          <w:szCs w:val="24"/>
          <w:lang w:val="en-US"/>
        </w:rPr>
        <w:t xml:space="preserve"> </w:t>
      </w:r>
      <w:r w:rsidRPr="00D34605">
        <w:rPr>
          <w:sz w:val="24"/>
          <w:szCs w:val="24"/>
          <w:lang w:val="en-US"/>
        </w:rPr>
        <w:t xml:space="preserve">Y) where X means an m features data and Y the data of the true label. </w:t>
      </w:r>
      <w:r w:rsidRPr="00D34605">
        <w:rPr>
          <w:sz w:val="24"/>
          <w:szCs w:val="24"/>
          <w:lang w:val="en-US"/>
        </w:rPr>
        <w:br/>
        <w:t xml:space="preserve">output: the optimal model </w:t>
      </w:r>
      <w:r w:rsidRPr="00D34605">
        <w:rPr>
          <w:sz w:val="24"/>
          <w:szCs w:val="24"/>
          <w:lang w:val="en-US"/>
        </w:rPr>
        <w:br/>
      </w:r>
      <w:r w:rsidRPr="00D34605">
        <w:rPr>
          <w:sz w:val="24"/>
          <w:szCs w:val="24"/>
          <w:lang w:val="en-US"/>
        </w:rPr>
        <w:br/>
      </w:r>
      <w:r w:rsidRPr="00D34605">
        <w:rPr>
          <w:sz w:val="24"/>
          <w:szCs w:val="24"/>
          <w:lang w:val="en-US"/>
        </w:rPr>
        <w:br/>
        <w:t xml:space="preserve">how it works: </w:t>
      </w:r>
      <w:r w:rsidRPr="00D34605">
        <w:rPr>
          <w:sz w:val="24"/>
          <w:szCs w:val="24"/>
          <w:lang w:val="en-US"/>
        </w:rPr>
        <w:br/>
        <w:t xml:space="preserve">1. </w:t>
      </w:r>
      <w:r w:rsidR="0008620C">
        <w:rPr>
          <w:sz w:val="24"/>
          <w:szCs w:val="24"/>
          <w:lang w:val="en-US"/>
        </w:rPr>
        <w:t>D</w:t>
      </w:r>
      <w:r w:rsidRPr="00D34605">
        <w:rPr>
          <w:sz w:val="24"/>
          <w:szCs w:val="24"/>
          <w:lang w:val="en-US"/>
        </w:rPr>
        <w:t xml:space="preserve">ivide the data into 2 groups (train ad test) in the ratio of 90:10 </w:t>
      </w:r>
      <w:r w:rsidRPr="00D34605">
        <w:rPr>
          <w:sz w:val="24"/>
          <w:szCs w:val="24"/>
          <w:lang w:val="en-US"/>
        </w:rPr>
        <w:br/>
        <w:t>2.</w:t>
      </w:r>
      <w:r w:rsidR="0008620C">
        <w:rPr>
          <w:sz w:val="24"/>
          <w:szCs w:val="24"/>
          <w:lang w:val="en-US"/>
        </w:rPr>
        <w:t xml:space="preserve"> O</w:t>
      </w:r>
      <w:r w:rsidRPr="00D34605">
        <w:rPr>
          <w:sz w:val="24"/>
          <w:szCs w:val="24"/>
          <w:lang w:val="en-US"/>
        </w:rPr>
        <w:t>n the train group make5 fold CV</w:t>
      </w:r>
      <w:r w:rsidR="0008620C">
        <w:rPr>
          <w:sz w:val="24"/>
          <w:szCs w:val="24"/>
          <w:lang w:val="en-US"/>
        </w:rPr>
        <w:t xml:space="preserve"> twice</w:t>
      </w:r>
      <w:r w:rsidRPr="00D34605">
        <w:rPr>
          <w:sz w:val="24"/>
          <w:szCs w:val="24"/>
          <w:lang w:val="en-US"/>
        </w:rPr>
        <w:t xml:space="preserve"> which one of them perform with oversampling the data from each group enter into Boruta in order to “ get rid” of unnecessary features  and also save the original data ( in this part we will have 4 different datas- 5 fold without oversampling with and without boruta and 5 fold with oversampling with and without boruta) </w:t>
      </w:r>
      <w:r w:rsidRPr="00D34605">
        <w:rPr>
          <w:sz w:val="24"/>
          <w:szCs w:val="24"/>
          <w:lang w:val="en-US"/>
        </w:rPr>
        <w:br/>
        <w:t>4. each group enter as data to GridSearch CV to find its best hyperparameters (for the classification algorithms)</w:t>
      </w:r>
      <w:r w:rsidRPr="00D34605">
        <w:rPr>
          <w:sz w:val="24"/>
          <w:szCs w:val="24"/>
          <w:lang w:val="en-US"/>
        </w:rPr>
        <w:br/>
        <w:t xml:space="preserve">5.for each algorithm </w:t>
      </w:r>
      <w:r w:rsidR="0008620C" w:rsidRPr="00D34605">
        <w:rPr>
          <w:sz w:val="24"/>
          <w:szCs w:val="24"/>
          <w:lang w:val="en-US"/>
        </w:rPr>
        <w:t>enters</w:t>
      </w:r>
      <w:r w:rsidRPr="00D34605">
        <w:rPr>
          <w:sz w:val="24"/>
          <w:szCs w:val="24"/>
          <w:lang w:val="en-US"/>
        </w:rPr>
        <w:t xml:space="preserve"> all the data</w:t>
      </w:r>
      <w:r w:rsidR="0008620C">
        <w:rPr>
          <w:sz w:val="24"/>
          <w:szCs w:val="24"/>
          <w:lang w:val="en-US"/>
        </w:rPr>
        <w:t xml:space="preserve"> (each data group is consider a train)</w:t>
      </w:r>
      <w:r w:rsidRPr="00D34605">
        <w:rPr>
          <w:sz w:val="24"/>
          <w:szCs w:val="24"/>
          <w:lang w:val="en-US"/>
        </w:rPr>
        <w:t xml:space="preserve"> as train and the test group from the beginning as a test and return the accuracy of each algorithm </w:t>
      </w:r>
      <w:r w:rsidRPr="00D34605">
        <w:rPr>
          <w:sz w:val="24"/>
          <w:szCs w:val="24"/>
          <w:lang w:val="en-US"/>
        </w:rPr>
        <w:br/>
        <w:t xml:space="preserve">6. return the best model. </w:t>
      </w:r>
    </w:p>
    <w:p w14:paraId="46BD86D3" w14:textId="77777777" w:rsidR="00F76D63" w:rsidRPr="00D34605" w:rsidRDefault="00F76D63" w:rsidP="00774E3F">
      <w:pPr>
        <w:bidi/>
        <w:ind w:left="720"/>
        <w:rPr>
          <w:sz w:val="24"/>
          <w:szCs w:val="24"/>
          <w:lang w:val="en-US"/>
        </w:rPr>
      </w:pPr>
    </w:p>
    <w:p w14:paraId="42A3589F" w14:textId="16B03538" w:rsidR="00F76D63" w:rsidRPr="00AB4084" w:rsidRDefault="004A123C" w:rsidP="00AB4084">
      <w:pPr>
        <w:rPr>
          <w:sz w:val="24"/>
          <w:szCs w:val="24"/>
          <w:lang w:val="en-US"/>
        </w:rPr>
      </w:pPr>
      <w:r w:rsidRPr="00D34605">
        <w:rPr>
          <w:sz w:val="24"/>
          <w:szCs w:val="24"/>
          <w:lang w:val="en-US"/>
        </w:rPr>
        <w:t xml:space="preserve">Our app </w:t>
      </w:r>
      <w:r w:rsidR="0008620C" w:rsidRPr="00D34605">
        <w:rPr>
          <w:sz w:val="24"/>
          <w:szCs w:val="24"/>
          <w:lang w:val="en-US"/>
        </w:rPr>
        <w:t>makes</w:t>
      </w:r>
      <w:r w:rsidRPr="00D34605">
        <w:rPr>
          <w:sz w:val="24"/>
          <w:szCs w:val="24"/>
          <w:lang w:val="en-US"/>
        </w:rPr>
        <w:t xml:space="preserve"> an adoption of this algorithm to our use.</w:t>
      </w:r>
      <w:r w:rsidR="00826594">
        <w:rPr>
          <w:sz w:val="24"/>
          <w:szCs w:val="24"/>
          <w:lang w:val="en-US"/>
        </w:rPr>
        <w:t xml:space="preserve"> </w:t>
      </w:r>
      <w:r w:rsidRPr="00D34605">
        <w:rPr>
          <w:sz w:val="24"/>
          <w:szCs w:val="24"/>
          <w:lang w:val="en-US"/>
        </w:rPr>
        <w:t xml:space="preserve">Classify various amount of smell groups </w:t>
      </w:r>
      <w:bookmarkStart w:id="27" w:name="_bqp0fsjt3a6z" w:colFirst="0" w:colLast="0"/>
      <w:bookmarkStart w:id="28" w:name="_u6w6tgra8uzs" w:colFirst="0" w:colLast="0"/>
      <w:bookmarkEnd w:id="27"/>
      <w:bookmarkEnd w:id="28"/>
      <w:r w:rsidR="00826594">
        <w:rPr>
          <w:sz w:val="24"/>
          <w:szCs w:val="24"/>
          <w:lang w:val="en-US"/>
        </w:rPr>
        <w:t xml:space="preserve">and make it usable for the end </w:t>
      </w:r>
      <w:r w:rsidR="0008620C">
        <w:rPr>
          <w:sz w:val="24"/>
          <w:szCs w:val="24"/>
          <w:lang w:val="en-US"/>
        </w:rPr>
        <w:t>client (</w:t>
      </w:r>
      <w:r w:rsidR="00826594">
        <w:rPr>
          <w:sz w:val="24"/>
          <w:szCs w:val="24"/>
          <w:lang w:val="en-US"/>
        </w:rPr>
        <w:t>GUI)</w:t>
      </w:r>
    </w:p>
    <w:p w14:paraId="0F8BAAC6" w14:textId="77777777" w:rsidR="00F76D63" w:rsidRDefault="004A123C" w:rsidP="00774E3F">
      <w:pPr>
        <w:pStyle w:val="1"/>
        <w:shd w:val="clear" w:color="auto" w:fill="FFFFFF"/>
        <w:spacing w:after="240" w:line="360" w:lineRule="auto"/>
        <w:rPr>
          <w:lang w:val="en-US"/>
        </w:rPr>
      </w:pPr>
      <w:bookmarkStart w:id="29" w:name="_Toc177825787"/>
      <w:r w:rsidRPr="00D34605">
        <w:rPr>
          <w:lang w:val="en-US"/>
        </w:rPr>
        <w:lastRenderedPageBreak/>
        <w:t>4. Engineering Process</w:t>
      </w:r>
      <w:bookmarkEnd w:id="29"/>
    </w:p>
    <w:p w14:paraId="65208F97" w14:textId="310CD12B" w:rsidR="007D287B" w:rsidRPr="00D34605" w:rsidRDefault="007D287B" w:rsidP="007D287B">
      <w:pPr>
        <w:pStyle w:val="2"/>
        <w:shd w:val="clear" w:color="auto" w:fill="FFFFFF"/>
        <w:spacing w:after="240" w:line="360" w:lineRule="auto"/>
        <w:rPr>
          <w:lang w:val="en-US"/>
        </w:rPr>
      </w:pPr>
      <w:bookmarkStart w:id="30" w:name="_Toc177825788"/>
      <w:r w:rsidRPr="00D34605">
        <w:rPr>
          <w:lang w:val="en-US"/>
        </w:rPr>
        <w:t>4.</w:t>
      </w:r>
      <w:r>
        <w:rPr>
          <w:lang w:val="en-US"/>
        </w:rPr>
        <w:t>1</w:t>
      </w:r>
      <w:r w:rsidRPr="00D34605">
        <w:rPr>
          <w:lang w:val="en-US"/>
        </w:rPr>
        <w:t xml:space="preserve"> Process</w:t>
      </w:r>
      <w:bookmarkEnd w:id="30"/>
      <w:r w:rsidRPr="00D34605">
        <w:rPr>
          <w:lang w:val="en-US"/>
        </w:rPr>
        <w:t xml:space="preserve"> </w:t>
      </w:r>
    </w:p>
    <w:p w14:paraId="20BE89C5" w14:textId="30BEDDF9" w:rsidR="00826594" w:rsidRPr="00D34605" w:rsidRDefault="007D287B" w:rsidP="00826594">
      <w:pPr>
        <w:shd w:val="clear" w:color="auto" w:fill="FFFFFF"/>
        <w:spacing w:after="240" w:line="360" w:lineRule="auto"/>
        <w:rPr>
          <w:sz w:val="24"/>
          <w:szCs w:val="24"/>
          <w:lang w:val="en-US"/>
        </w:rPr>
      </w:pPr>
      <w:r w:rsidRPr="00D34605">
        <w:rPr>
          <w:sz w:val="24"/>
          <w:szCs w:val="24"/>
          <w:lang w:val="en-US"/>
        </w:rPr>
        <w:t>We started our work on the project by reading and analyzing articles, first we dealt with articles that explain what a smell is and what are the difficulties in detecting and classifying smells.</w:t>
      </w:r>
      <w:r>
        <w:rPr>
          <w:sz w:val="24"/>
          <w:szCs w:val="24"/>
          <w:lang w:val="en-US"/>
        </w:rPr>
        <w:t xml:space="preserve"> </w:t>
      </w:r>
      <w:r w:rsidRPr="00D34605">
        <w:rPr>
          <w:sz w:val="24"/>
          <w:szCs w:val="24"/>
          <w:lang w:val="en-US"/>
        </w:rPr>
        <w:t xml:space="preserve">After that we continued to research about the algorithms that exist on this topic and </w:t>
      </w:r>
      <w:r w:rsidR="00826594" w:rsidRPr="00D34605">
        <w:rPr>
          <w:sz w:val="24"/>
          <w:szCs w:val="24"/>
          <w:lang w:val="en-US"/>
        </w:rPr>
        <w:t>finally,</w:t>
      </w:r>
      <w:r w:rsidRPr="00D34605">
        <w:rPr>
          <w:sz w:val="24"/>
          <w:szCs w:val="24"/>
          <w:lang w:val="en-US"/>
        </w:rPr>
        <w:t xml:space="preserve"> we researched about the main algorithm for smell classification according to which we will base the development of our algorithm for smell classification and identification.</w:t>
      </w:r>
      <w:r w:rsidR="00826594">
        <w:rPr>
          <w:sz w:val="24"/>
          <w:szCs w:val="24"/>
          <w:lang w:val="en-US"/>
        </w:rPr>
        <w:t xml:space="preserve"> </w:t>
      </w:r>
      <w:r w:rsidRPr="00D34605">
        <w:rPr>
          <w:sz w:val="24"/>
          <w:szCs w:val="24"/>
          <w:lang w:val="en-US"/>
        </w:rPr>
        <w:t>The algorithm that we want to implement knowes how to receive a vector describing a smell and classify and associate it with the smell to which it belongs.</w:t>
      </w:r>
    </w:p>
    <w:p w14:paraId="5EE4F955" w14:textId="35B9E2E3" w:rsidR="007D287B" w:rsidRPr="00D34605" w:rsidRDefault="007D287B" w:rsidP="007D287B">
      <w:pPr>
        <w:pStyle w:val="2"/>
        <w:shd w:val="clear" w:color="auto" w:fill="FFFFFF"/>
        <w:spacing w:after="240" w:line="360" w:lineRule="auto"/>
        <w:rPr>
          <w:lang w:val="en-US"/>
        </w:rPr>
      </w:pPr>
      <w:bookmarkStart w:id="31" w:name="_Toc177825789"/>
      <w:r w:rsidRPr="00D34605">
        <w:rPr>
          <w:lang w:val="en-US"/>
        </w:rPr>
        <w:t>4.</w:t>
      </w:r>
      <w:r>
        <w:rPr>
          <w:lang w:val="en-US"/>
        </w:rPr>
        <w:t>2</w:t>
      </w:r>
      <w:r w:rsidRPr="00D34605">
        <w:rPr>
          <w:lang w:val="en-US"/>
        </w:rPr>
        <w:t xml:space="preserve"> Dataset</w:t>
      </w:r>
      <w:bookmarkEnd w:id="31"/>
    </w:p>
    <w:p w14:paraId="113E0E45" w14:textId="05E0C8A5" w:rsidR="007D287B" w:rsidRPr="00172137" w:rsidRDefault="007D287B" w:rsidP="0062747F">
      <w:pPr>
        <w:shd w:val="clear" w:color="auto" w:fill="FFFFFF"/>
        <w:spacing w:after="240" w:line="360" w:lineRule="auto"/>
        <w:rPr>
          <w:rFonts w:asciiTheme="minorBidi" w:hAnsiTheme="minorBidi" w:cstheme="minorBidi"/>
          <w:sz w:val="24"/>
          <w:szCs w:val="24"/>
          <w:lang w:val="en-US"/>
        </w:rPr>
      </w:pPr>
      <w:r w:rsidRPr="00172137">
        <w:rPr>
          <w:rFonts w:asciiTheme="minorBidi" w:eastAsia="Arial Unicode MS" w:hAnsiTheme="minorBidi" w:cstheme="minorBidi"/>
          <w:sz w:val="24"/>
          <w:szCs w:val="24"/>
          <w:lang w:val="en-US"/>
        </w:rPr>
        <w:t xml:space="preserve">There are established methods to process scents into a database, but in our </w:t>
      </w:r>
      <w:r w:rsidR="00826594" w:rsidRPr="00172137">
        <w:rPr>
          <w:rFonts w:asciiTheme="minorBidi" w:eastAsia="Arial Unicode MS" w:hAnsiTheme="minorBidi" w:cstheme="minorBidi"/>
          <w:sz w:val="24"/>
          <w:szCs w:val="24"/>
          <w:lang w:val="en-US"/>
        </w:rPr>
        <w:t>project,</w:t>
      </w:r>
      <w:r w:rsidRPr="00172137">
        <w:rPr>
          <w:rFonts w:asciiTheme="minorBidi" w:eastAsia="Arial Unicode MS" w:hAnsiTheme="minorBidi" w:cstheme="minorBidi"/>
          <w:sz w:val="24"/>
          <w:szCs w:val="24"/>
          <w:lang w:val="en-US"/>
        </w:rPr>
        <w:t xml:space="preserve"> we use an existing database</w:t>
      </w:r>
      <w:r w:rsidRPr="00172137">
        <w:rPr>
          <w:rFonts w:asciiTheme="minorBidi" w:eastAsia="Arial Unicode MS" w:hAnsiTheme="minorBidi" w:cstheme="minorBidi"/>
          <w:sz w:val="24"/>
          <w:szCs w:val="24"/>
        </w:rPr>
        <w:t>【</w:t>
      </w:r>
      <w:r w:rsidR="00826594" w:rsidRPr="00172137">
        <w:rPr>
          <w:rFonts w:asciiTheme="minorBidi" w:eastAsia="Arial Unicode MS" w:hAnsiTheme="minorBidi" w:cstheme="minorBidi"/>
          <w:sz w:val="24"/>
          <w:szCs w:val="24"/>
          <w:lang w:val="en-US"/>
        </w:rPr>
        <w:t>16</w:t>
      </w:r>
      <w:r w:rsidRPr="00172137">
        <w:rPr>
          <w:rFonts w:asciiTheme="minorBidi" w:eastAsia="Arial Unicode MS" w:hAnsiTheme="minorBidi" w:cstheme="minorBidi"/>
          <w:sz w:val="24"/>
          <w:szCs w:val="24"/>
        </w:rPr>
        <w:t>】</w:t>
      </w:r>
      <w:r w:rsidRPr="00172137">
        <w:rPr>
          <w:rFonts w:asciiTheme="minorBidi" w:eastAsia="Arial Unicode MS" w:hAnsiTheme="minorBidi" w:cstheme="minorBidi"/>
          <w:sz w:val="24"/>
          <w:szCs w:val="24"/>
          <w:lang w:val="en-US"/>
        </w:rPr>
        <w:t xml:space="preserve">. In the next phase of the project, we will focus on analyzing this database on which the algorithm will be </w:t>
      </w:r>
      <w:r w:rsidR="00826594" w:rsidRPr="00172137">
        <w:rPr>
          <w:rFonts w:asciiTheme="minorBidi" w:eastAsia="Arial Unicode MS" w:hAnsiTheme="minorBidi" w:cstheme="minorBidi"/>
          <w:sz w:val="24"/>
          <w:szCs w:val="24"/>
          <w:lang w:val="en-US"/>
        </w:rPr>
        <w:t>trained and</w:t>
      </w:r>
      <w:r w:rsidRPr="00172137">
        <w:rPr>
          <w:rFonts w:asciiTheme="minorBidi" w:eastAsia="Arial Unicode MS" w:hAnsiTheme="minorBidi" w:cstheme="minorBidi"/>
          <w:sz w:val="24"/>
          <w:szCs w:val="24"/>
          <w:lang w:val="en-US"/>
        </w:rPr>
        <w:t xml:space="preserve"> using it to develop our application. In practice, we will implement the main algorithm based on the algorithm we studied</w:t>
      </w:r>
      <w:r w:rsidR="00AB4084" w:rsidRPr="00172137">
        <w:rPr>
          <w:rFonts w:asciiTheme="minorBidi" w:eastAsia="Arial Unicode MS" w:hAnsiTheme="minorBidi" w:cstheme="minorBidi"/>
          <w:sz w:val="24"/>
          <w:szCs w:val="24"/>
          <w:lang w:val="en-US"/>
        </w:rPr>
        <w:t xml:space="preserve"> </w:t>
      </w:r>
      <w:r w:rsidRPr="00172137">
        <w:rPr>
          <w:rFonts w:asciiTheme="minorBidi" w:eastAsia="Arial Unicode MS" w:hAnsiTheme="minorBidi" w:cstheme="minorBidi"/>
          <w:sz w:val="24"/>
          <w:szCs w:val="24"/>
          <w:lang w:val="en-US"/>
        </w:rPr>
        <w:t>[2] that will allow the application to receive input from the user, which includes a description of a smell. The algorithm will analyze this input and output the level of accuracy of this smell compared to other smells in the database after it is trained. Essentially, our algorithm will classify and identify new smells based on their similarity to known smells from the database</w:t>
      </w:r>
      <w:r w:rsidR="0062747F">
        <w:rPr>
          <w:rFonts w:asciiTheme="minorBidi" w:eastAsia="Arial Unicode MS" w:hAnsiTheme="minorBidi" w:cstheme="minorBidi"/>
          <w:sz w:val="24"/>
          <w:szCs w:val="24"/>
          <w:lang w:val="en-US"/>
        </w:rPr>
        <w:t>.</w:t>
      </w:r>
    </w:p>
    <w:p w14:paraId="14B61F1F" w14:textId="171D7C72" w:rsidR="007D287B" w:rsidRDefault="007D287B" w:rsidP="007D287B">
      <w:pPr>
        <w:pStyle w:val="2"/>
        <w:shd w:val="clear" w:color="auto" w:fill="FFFFFF"/>
        <w:spacing w:after="240" w:line="360" w:lineRule="auto"/>
        <w:rPr>
          <w:rtl/>
          <w:lang w:val="en-US"/>
        </w:rPr>
      </w:pPr>
      <w:bookmarkStart w:id="32" w:name="_Toc177825790"/>
      <w:r w:rsidRPr="00D34605">
        <w:rPr>
          <w:lang w:val="en-US"/>
        </w:rPr>
        <w:t>4.</w:t>
      </w:r>
      <w:r>
        <w:rPr>
          <w:lang w:val="en-US"/>
        </w:rPr>
        <w:t>3</w:t>
      </w:r>
      <w:r w:rsidRPr="00D34605">
        <w:rPr>
          <w:lang w:val="en-US"/>
        </w:rPr>
        <w:t xml:space="preserve"> </w:t>
      </w:r>
      <w:r w:rsidR="0022626A" w:rsidRPr="0022626A">
        <w:rPr>
          <w:lang w:val="en-US"/>
        </w:rPr>
        <w:t>Challenges and solutions</w:t>
      </w:r>
      <w:bookmarkEnd w:id="32"/>
    </w:p>
    <w:p w14:paraId="31E46201" w14:textId="77777777" w:rsidR="0022626A" w:rsidRPr="0022626A" w:rsidRDefault="0022626A" w:rsidP="0022626A">
      <w:pPr>
        <w:rPr>
          <w:lang w:val="en-US"/>
        </w:rPr>
      </w:pPr>
      <w:r w:rsidRPr="0022626A">
        <w:rPr>
          <w:lang w:val="en-US"/>
        </w:rPr>
        <w:t>During the course of working on this project, we encountered several challenges. The first issue was the limited dataset available to us. We had hoped to find a larger dataset that was better suited to the specific needs of our project. Despite extensive searching, we were unable to locate one that met our requirements. As a result, we had to make do with the dataset we found and adapt to the challenges it presented in terms of usability.</w:t>
      </w:r>
    </w:p>
    <w:p w14:paraId="21909E7A" w14:textId="77777777" w:rsidR="0022626A" w:rsidRPr="0022626A" w:rsidRDefault="0022626A" w:rsidP="0022626A">
      <w:pPr>
        <w:rPr>
          <w:lang w:val="en-US"/>
        </w:rPr>
      </w:pPr>
    </w:p>
    <w:p w14:paraId="441C6731" w14:textId="77777777" w:rsidR="0022626A" w:rsidRPr="0022626A" w:rsidRDefault="0022626A" w:rsidP="0022626A">
      <w:pPr>
        <w:rPr>
          <w:lang w:val="en-US"/>
        </w:rPr>
      </w:pPr>
      <w:r w:rsidRPr="0022626A">
        <w:rPr>
          <w:lang w:val="en-US"/>
        </w:rPr>
        <w:t xml:space="preserve">The second challenge was a lack of time. This year has been particularly difficult for all of us, marked by numerous disruptions, disappointments, and unforeseen events in the country, which caused significant delays in our work. However, despite these setbacks, we made every </w:t>
      </w:r>
      <w:r w:rsidRPr="0022626A">
        <w:rPr>
          <w:lang w:val="en-US"/>
        </w:rPr>
        <w:lastRenderedPageBreak/>
        <w:t>effort to manage the remaining time effectively and to achieve the best possible outcome given the constraints.</w:t>
      </w:r>
    </w:p>
    <w:p w14:paraId="10AF9779" w14:textId="77777777" w:rsidR="0022626A" w:rsidRPr="0022626A" w:rsidRDefault="0022626A" w:rsidP="0022626A">
      <w:pPr>
        <w:rPr>
          <w:lang w:val="en-US"/>
        </w:rPr>
      </w:pPr>
    </w:p>
    <w:p w14:paraId="3D619F14" w14:textId="3291314F" w:rsidR="007D287B" w:rsidRPr="007D287B" w:rsidRDefault="0022626A" w:rsidP="0022626A">
      <w:pPr>
        <w:rPr>
          <w:lang w:val="en-US"/>
        </w:rPr>
      </w:pPr>
      <w:r w:rsidRPr="0022626A">
        <w:rPr>
          <w:lang w:val="en-US"/>
        </w:rPr>
        <w:t>Additionally, we</w:t>
      </w:r>
      <w:r>
        <w:rPr>
          <w:lang w:val="en-US"/>
        </w:rPr>
        <w:t xml:space="preserve"> </w:t>
      </w:r>
      <w:r w:rsidRPr="0022626A">
        <w:rPr>
          <w:lang w:val="en-US"/>
        </w:rPr>
        <w:t>implemented the project using Preact, a framework we had not worked with before, which required us to quickly learn and adapt. Throughout the project, we encountered many new concepts and technologies, and we had to learn and apply them as we developed the code. Despite these challenges, we are proud of the progress we made and the knowledge we gained along the way.</w:t>
      </w:r>
    </w:p>
    <w:p w14:paraId="6C9CCF3E" w14:textId="02F2F9CF" w:rsidR="00F76D63" w:rsidRDefault="004A123C" w:rsidP="00774E3F">
      <w:pPr>
        <w:pStyle w:val="2"/>
        <w:shd w:val="clear" w:color="auto" w:fill="FFFFFF"/>
        <w:spacing w:after="240" w:line="360" w:lineRule="auto"/>
        <w:rPr>
          <w:lang w:val="en-US"/>
        </w:rPr>
      </w:pPr>
      <w:bookmarkStart w:id="33" w:name="_Toc177825791"/>
      <w:r w:rsidRPr="00D34605">
        <w:rPr>
          <w:lang w:val="en-US"/>
        </w:rPr>
        <w:t>4.</w:t>
      </w:r>
      <w:r w:rsidR="007D287B">
        <w:rPr>
          <w:lang w:val="en-US"/>
        </w:rPr>
        <w:t>4</w:t>
      </w:r>
      <w:r w:rsidRPr="00D34605">
        <w:rPr>
          <w:lang w:val="en-US"/>
        </w:rPr>
        <w:t xml:space="preserve"> </w:t>
      </w:r>
      <w:r w:rsidR="007914A0">
        <w:rPr>
          <w:lang w:val="en-US"/>
        </w:rPr>
        <w:t>Product</w:t>
      </w:r>
      <w:bookmarkEnd w:id="33"/>
      <w:r w:rsidR="007914A0">
        <w:rPr>
          <w:lang w:val="en-US"/>
        </w:rPr>
        <w:t xml:space="preserve"> </w:t>
      </w:r>
    </w:p>
    <w:p w14:paraId="7A65933E" w14:textId="77777777" w:rsidR="009C361A" w:rsidRDefault="007D287B" w:rsidP="00AB4084">
      <w:pPr>
        <w:pStyle w:val="3"/>
        <w:rPr>
          <w:lang w:val="en-US"/>
        </w:rPr>
      </w:pPr>
      <w:bookmarkStart w:id="34" w:name="_Toc177825792"/>
      <w:r>
        <w:rPr>
          <w:lang w:val="en-US"/>
        </w:rPr>
        <w:t>4.4.1 Use Case Diagram</w:t>
      </w:r>
      <w:bookmarkEnd w:id="34"/>
    </w:p>
    <w:p w14:paraId="73969921" w14:textId="095AD5DF" w:rsidR="007D287B" w:rsidRPr="00961046" w:rsidRDefault="00961046" w:rsidP="009C361A">
      <w:pPr>
        <w:rPr>
          <w:lang w:val="en-US"/>
        </w:rPr>
      </w:pPr>
      <w:r w:rsidRPr="00961046">
        <w:rPr>
          <w:noProof/>
          <w:lang w:val="en-US"/>
        </w:rPr>
        <w:drawing>
          <wp:inline distT="0" distB="0" distL="0" distR="0" wp14:anchorId="7CCB7A50" wp14:editId="6DCF0C2D">
            <wp:extent cx="5928360" cy="3654425"/>
            <wp:effectExtent l="0" t="0" r="0" b="3175"/>
            <wp:docPr id="7132972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7203" name=""/>
                    <pic:cNvPicPr/>
                  </pic:nvPicPr>
                  <pic:blipFill>
                    <a:blip r:embed="rId28"/>
                    <a:stretch>
                      <a:fillRect/>
                    </a:stretch>
                  </pic:blipFill>
                  <pic:spPr>
                    <a:xfrm>
                      <a:off x="0" y="0"/>
                      <a:ext cx="5928360" cy="3654425"/>
                    </a:xfrm>
                    <a:prstGeom prst="rect">
                      <a:avLst/>
                    </a:prstGeom>
                  </pic:spPr>
                </pic:pic>
              </a:graphicData>
            </a:graphic>
          </wp:inline>
        </w:drawing>
      </w:r>
    </w:p>
    <w:p w14:paraId="481AF4A1" w14:textId="53A71C26" w:rsidR="007D287B" w:rsidRDefault="007D287B" w:rsidP="007D287B">
      <w:pPr>
        <w:rPr>
          <w:lang w:val="en-US"/>
        </w:rPr>
      </w:pPr>
    </w:p>
    <w:p w14:paraId="01BE678A" w14:textId="77777777" w:rsidR="007D287B" w:rsidRDefault="007D287B" w:rsidP="007D287B">
      <w:pPr>
        <w:rPr>
          <w:lang w:val="en-US"/>
        </w:rPr>
      </w:pPr>
    </w:p>
    <w:p w14:paraId="34738B80" w14:textId="77777777" w:rsidR="007D287B" w:rsidRDefault="007D287B" w:rsidP="007D287B">
      <w:pPr>
        <w:rPr>
          <w:lang w:val="en-US"/>
        </w:rPr>
      </w:pPr>
    </w:p>
    <w:p w14:paraId="383E4854" w14:textId="77777777" w:rsidR="00777B50" w:rsidRDefault="00777B50" w:rsidP="00777B50">
      <w:pPr>
        <w:pStyle w:val="3"/>
        <w:rPr>
          <w:lang w:val="en-US"/>
        </w:rPr>
      </w:pPr>
      <w:bookmarkStart w:id="35" w:name="_Toc177825793"/>
      <w:r>
        <w:rPr>
          <w:lang w:val="en-US"/>
        </w:rPr>
        <w:lastRenderedPageBreak/>
        <w:t>4.4.2 Activity Diagram</w:t>
      </w:r>
      <w:bookmarkEnd w:id="35"/>
    </w:p>
    <w:p w14:paraId="70B796B3" w14:textId="74220B2C" w:rsidR="007D287B" w:rsidRDefault="00641A8C" w:rsidP="007D287B">
      <w:pPr>
        <w:rPr>
          <w:lang w:val="en-US"/>
        </w:rPr>
      </w:pPr>
      <w:r w:rsidRPr="00641A8C">
        <w:rPr>
          <w:noProof/>
          <w:lang w:val="en-US"/>
        </w:rPr>
        <w:drawing>
          <wp:inline distT="0" distB="0" distL="0" distR="0" wp14:anchorId="59138A86" wp14:editId="6BE5AFFD">
            <wp:extent cx="5928360" cy="3515995"/>
            <wp:effectExtent l="0" t="0" r="0" b="8255"/>
            <wp:docPr id="765017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7879" name=""/>
                    <pic:cNvPicPr/>
                  </pic:nvPicPr>
                  <pic:blipFill>
                    <a:blip r:embed="rId29"/>
                    <a:stretch>
                      <a:fillRect/>
                    </a:stretch>
                  </pic:blipFill>
                  <pic:spPr>
                    <a:xfrm>
                      <a:off x="0" y="0"/>
                      <a:ext cx="5928360" cy="3515995"/>
                    </a:xfrm>
                    <a:prstGeom prst="rect">
                      <a:avLst/>
                    </a:prstGeom>
                  </pic:spPr>
                </pic:pic>
              </a:graphicData>
            </a:graphic>
          </wp:inline>
        </w:drawing>
      </w:r>
    </w:p>
    <w:p w14:paraId="352CDDE0" w14:textId="6D542724" w:rsidR="007D287B" w:rsidRDefault="007D287B" w:rsidP="007D287B">
      <w:pPr>
        <w:rPr>
          <w:lang w:val="en-US"/>
        </w:rPr>
      </w:pPr>
    </w:p>
    <w:p w14:paraId="3B0D553C" w14:textId="77777777" w:rsidR="007D287B" w:rsidRDefault="007D287B" w:rsidP="007D287B">
      <w:pPr>
        <w:rPr>
          <w:lang w:val="en-US"/>
        </w:rPr>
      </w:pPr>
    </w:p>
    <w:p w14:paraId="6A435E14" w14:textId="77777777" w:rsidR="00971826" w:rsidRPr="00CD4FBB" w:rsidRDefault="00971826" w:rsidP="00971826">
      <w:pPr>
        <w:rPr>
          <w:rFonts w:asciiTheme="minorBidi" w:hAnsiTheme="minorBidi" w:cstheme="minorBidi"/>
          <w:sz w:val="24"/>
          <w:szCs w:val="24"/>
          <w:rtl/>
          <w:lang w:val="en-US"/>
        </w:rPr>
      </w:pPr>
    </w:p>
    <w:p w14:paraId="0902D879" w14:textId="12BA6959" w:rsidR="00F76D63" w:rsidRPr="00D34605" w:rsidRDefault="004A123C" w:rsidP="00774E3F">
      <w:pPr>
        <w:pStyle w:val="1"/>
        <w:shd w:val="clear" w:color="auto" w:fill="FFFFFF"/>
        <w:spacing w:after="240" w:line="360" w:lineRule="auto"/>
        <w:rPr>
          <w:lang w:val="en-US"/>
        </w:rPr>
      </w:pPr>
      <w:bookmarkStart w:id="36" w:name="_Toc177825794"/>
      <w:r w:rsidRPr="00D34605">
        <w:rPr>
          <w:lang w:val="en-US"/>
        </w:rPr>
        <w:t>5. Verification</w:t>
      </w:r>
      <w:bookmarkEnd w:id="36"/>
      <w:r w:rsidRPr="00D34605">
        <w:rPr>
          <w:lang w:val="en-US"/>
        </w:rPr>
        <w:t xml:space="preserve"> </w:t>
      </w:r>
    </w:p>
    <w:p w14:paraId="4D375E11" w14:textId="77777777" w:rsidR="00F76D63" w:rsidRPr="00D34605" w:rsidRDefault="00F76D63" w:rsidP="00774E3F">
      <w:pPr>
        <w:shd w:val="clear" w:color="auto" w:fill="FFFFFF"/>
        <w:spacing w:after="240" w:line="360" w:lineRule="auto"/>
        <w:rPr>
          <w:b/>
          <w:sz w:val="24"/>
          <w:szCs w:val="24"/>
          <w:lang w:val="en-US"/>
        </w:rPr>
      </w:pPr>
    </w:p>
    <w:p w14:paraId="777CF33C" w14:textId="33FE901B" w:rsidR="00F76D63" w:rsidRDefault="004A123C" w:rsidP="007D287B">
      <w:pPr>
        <w:shd w:val="clear" w:color="auto" w:fill="FFFFFF"/>
        <w:spacing w:after="240" w:line="360" w:lineRule="auto"/>
        <w:rPr>
          <w:sz w:val="24"/>
          <w:szCs w:val="24"/>
          <w:lang w:val="en-US"/>
        </w:rPr>
      </w:pPr>
      <w:r w:rsidRPr="00D34605">
        <w:rPr>
          <w:sz w:val="24"/>
          <w:szCs w:val="24"/>
          <w:lang w:val="en-US"/>
        </w:rPr>
        <w:t xml:space="preserve">To ensure that our algorithm works efficiently and provides optimal results, we will use known odors with well-defined characteristics to ensure that we obtain absolute results in these cases. </w:t>
      </w:r>
      <w:r w:rsidR="006A59E5">
        <w:rPr>
          <w:sz w:val="24"/>
          <w:szCs w:val="24"/>
          <w:lang w:val="en-US"/>
        </w:rPr>
        <w:t xml:space="preserve">In addition, </w:t>
      </w:r>
      <w:r w:rsidRPr="00D34605">
        <w:rPr>
          <w:sz w:val="24"/>
          <w:szCs w:val="24"/>
          <w:lang w:val="en-US"/>
        </w:rPr>
        <w:t>as we mentioned before, we will use the Principal Odor Map (POM) as a benchmark for the results we achieve in our algorithm development, to ensure that our approach is validated against an established standard and indeed produces better results.</w:t>
      </w:r>
    </w:p>
    <w:p w14:paraId="23B1D2F6" w14:textId="77777777" w:rsidR="003F7989" w:rsidRDefault="003F7989" w:rsidP="007D287B">
      <w:pPr>
        <w:shd w:val="clear" w:color="auto" w:fill="FFFFFF"/>
        <w:spacing w:after="240" w:line="360" w:lineRule="auto"/>
        <w:rPr>
          <w:sz w:val="24"/>
          <w:szCs w:val="24"/>
          <w:lang w:val="en-US"/>
        </w:rPr>
      </w:pPr>
    </w:p>
    <w:p w14:paraId="544D611B" w14:textId="77777777" w:rsidR="003F7989" w:rsidRDefault="003F7989" w:rsidP="007D287B">
      <w:pPr>
        <w:shd w:val="clear" w:color="auto" w:fill="FFFFFF"/>
        <w:spacing w:after="240" w:line="360" w:lineRule="auto"/>
        <w:rPr>
          <w:sz w:val="24"/>
          <w:szCs w:val="24"/>
          <w:lang w:val="en-US"/>
        </w:rPr>
      </w:pPr>
    </w:p>
    <w:p w14:paraId="2368832F" w14:textId="77777777" w:rsidR="003F7989" w:rsidRDefault="003F7989" w:rsidP="007D287B">
      <w:pPr>
        <w:shd w:val="clear" w:color="auto" w:fill="FFFFFF"/>
        <w:spacing w:after="240" w:line="360" w:lineRule="auto"/>
        <w:rPr>
          <w:sz w:val="24"/>
          <w:szCs w:val="24"/>
          <w:lang w:val="en-US"/>
        </w:rPr>
      </w:pPr>
    </w:p>
    <w:p w14:paraId="1635E6A2" w14:textId="77777777" w:rsidR="003F7989" w:rsidRDefault="003F7989" w:rsidP="007D287B">
      <w:pPr>
        <w:shd w:val="clear" w:color="auto" w:fill="FFFFFF"/>
        <w:spacing w:after="240" w:line="360" w:lineRule="auto"/>
        <w:rPr>
          <w:sz w:val="24"/>
          <w:szCs w:val="24"/>
          <w:lang w:val="en-US"/>
        </w:rPr>
      </w:pPr>
    </w:p>
    <w:p w14:paraId="2255ECC4" w14:textId="77777777" w:rsidR="003F7989" w:rsidRPr="008C7834" w:rsidRDefault="003F7989" w:rsidP="003F7989">
      <w:pPr>
        <w:rPr>
          <w:b/>
          <w:bCs/>
          <w:sz w:val="24"/>
          <w:szCs w:val="24"/>
          <w:u w:val="single"/>
        </w:rPr>
      </w:pPr>
      <w:bookmarkStart w:id="37" w:name="_Hlk177731084"/>
      <w:bookmarkEnd w:id="37"/>
      <w:proofErr w:type="spellStart"/>
      <w:r w:rsidRPr="008C7834">
        <w:rPr>
          <w:b/>
          <w:bCs/>
          <w:sz w:val="24"/>
          <w:szCs w:val="24"/>
          <w:u w:val="single"/>
        </w:rPr>
        <w:lastRenderedPageBreak/>
        <w:t>Login</w:t>
      </w:r>
      <w:proofErr w:type="spellEnd"/>
      <w:r w:rsidRPr="008C7834">
        <w:rPr>
          <w:b/>
          <w:bCs/>
          <w:sz w:val="24"/>
          <w:szCs w:val="24"/>
          <w:u w:val="single"/>
        </w:rPr>
        <w:t xml:space="preserve"> </w:t>
      </w:r>
      <w:proofErr w:type="spellStart"/>
      <w:r w:rsidRPr="008C7834">
        <w:rPr>
          <w:b/>
          <w:bCs/>
          <w:sz w:val="24"/>
          <w:szCs w:val="24"/>
          <w:u w:val="single"/>
        </w:rPr>
        <w:t>Screen</w:t>
      </w:r>
      <w:proofErr w:type="spellEnd"/>
    </w:p>
    <w:p w14:paraId="5568D546" w14:textId="77777777" w:rsidR="003F7989" w:rsidRPr="003F7989" w:rsidRDefault="003F7989" w:rsidP="003F7989">
      <w:pPr>
        <w:pStyle w:val="af4"/>
        <w:numPr>
          <w:ilvl w:val="0"/>
          <w:numId w:val="8"/>
        </w:numPr>
        <w:rPr>
          <w:rFonts w:asciiTheme="minorBidi" w:hAnsiTheme="minorBidi"/>
        </w:rPr>
      </w:pPr>
      <w:r w:rsidRPr="003F7989">
        <w:rPr>
          <w:rFonts w:asciiTheme="minorBidi" w:hAnsiTheme="minorBidi"/>
        </w:rPr>
        <w:t>Wrong password</w:t>
      </w:r>
    </w:p>
    <w:p w14:paraId="31CAAF81" w14:textId="77777777" w:rsidR="003F7989" w:rsidRPr="003F7989" w:rsidRDefault="003F7989" w:rsidP="003F7989">
      <w:pPr>
        <w:pStyle w:val="af4"/>
        <w:rPr>
          <w:rFonts w:asciiTheme="minorBidi" w:hAnsiTheme="minorBidi"/>
        </w:rPr>
      </w:pPr>
      <w:r w:rsidRPr="003F7989">
        <w:rPr>
          <w:rFonts w:asciiTheme="minorBidi" w:hAnsiTheme="minorBidi"/>
        </w:rPr>
        <w:t xml:space="preserve">Expectation: </w:t>
      </w:r>
      <w:proofErr w:type="gramStart"/>
      <w:r w:rsidRPr="003F7989">
        <w:rPr>
          <w:rFonts w:asciiTheme="minorBidi" w:hAnsiTheme="minorBidi"/>
        </w:rPr>
        <w:t>alert(</w:t>
      </w:r>
      <w:proofErr w:type="gramEnd"/>
      <w:r w:rsidRPr="003F7989">
        <w:rPr>
          <w:rFonts w:asciiTheme="minorBidi" w:hAnsiTheme="minorBidi"/>
        </w:rPr>
        <w:t xml:space="preserve">incorrect username or password please try again) </w:t>
      </w:r>
    </w:p>
    <w:p w14:paraId="47BBAFDF" w14:textId="77777777" w:rsidR="003F7989" w:rsidRPr="003F7989" w:rsidRDefault="003F7989" w:rsidP="003F7989">
      <w:pPr>
        <w:pStyle w:val="af4"/>
        <w:rPr>
          <w:rFonts w:asciiTheme="minorBidi" w:hAnsiTheme="minorBidi"/>
          <w:b/>
          <w:bCs/>
          <w:u w:val="single"/>
          <w:rtl/>
        </w:rPr>
      </w:pPr>
      <w:r w:rsidRPr="003F7989">
        <w:rPr>
          <w:rFonts w:asciiTheme="minorBidi" w:hAnsiTheme="minorBidi"/>
        </w:rPr>
        <w:t>Result:</w:t>
      </w:r>
      <w:r w:rsidRPr="003F7989">
        <w:rPr>
          <w:rFonts w:asciiTheme="minorBidi" w:hAnsiTheme="minorBidi"/>
          <w:b/>
          <w:bCs/>
          <w:u w:val="single"/>
        </w:rPr>
        <w:t xml:space="preserve"> </w:t>
      </w:r>
    </w:p>
    <w:p w14:paraId="0656C6D9" w14:textId="77777777" w:rsidR="003F7989" w:rsidRPr="003F7989" w:rsidRDefault="003F7989" w:rsidP="003F7989">
      <w:pPr>
        <w:rPr>
          <w:rFonts w:asciiTheme="minorBidi" w:hAnsiTheme="minorBidi" w:cstheme="minorBidi"/>
          <w:rtl/>
        </w:rPr>
      </w:pPr>
      <w:r w:rsidRPr="003F7989">
        <w:rPr>
          <w:rFonts w:asciiTheme="minorBidi" w:hAnsiTheme="minorBidi" w:cstheme="minorBidi"/>
          <w:noProof/>
        </w:rPr>
        <w:drawing>
          <wp:inline distT="0" distB="0" distL="0" distR="0" wp14:anchorId="77B53F76" wp14:editId="26AE01AD">
            <wp:extent cx="5195455" cy="2753141"/>
            <wp:effectExtent l="0" t="0" r="5715" b="9525"/>
            <wp:docPr id="1617986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86533" name=""/>
                    <pic:cNvPicPr/>
                  </pic:nvPicPr>
                  <pic:blipFill>
                    <a:blip r:embed="rId30"/>
                    <a:stretch>
                      <a:fillRect/>
                    </a:stretch>
                  </pic:blipFill>
                  <pic:spPr>
                    <a:xfrm>
                      <a:off x="0" y="0"/>
                      <a:ext cx="5229949" cy="2771420"/>
                    </a:xfrm>
                    <a:prstGeom prst="rect">
                      <a:avLst/>
                    </a:prstGeom>
                  </pic:spPr>
                </pic:pic>
              </a:graphicData>
            </a:graphic>
          </wp:inline>
        </w:drawing>
      </w:r>
    </w:p>
    <w:p w14:paraId="4A171539" w14:textId="77777777" w:rsidR="003F7989" w:rsidRPr="003F7989" w:rsidRDefault="003F7989" w:rsidP="003F7989">
      <w:pPr>
        <w:rPr>
          <w:rFonts w:asciiTheme="minorBidi" w:hAnsiTheme="minorBidi" w:cstheme="minorBidi"/>
          <w:b/>
          <w:bCs/>
          <w:sz w:val="32"/>
          <w:szCs w:val="32"/>
          <w:u w:val="single"/>
          <w:rtl/>
        </w:rPr>
      </w:pPr>
      <w:r w:rsidRPr="003F7989">
        <w:rPr>
          <w:rFonts w:asciiTheme="minorBidi" w:hAnsiTheme="minorBidi" w:cstheme="minorBidi"/>
          <w:b/>
          <w:bCs/>
          <w:sz w:val="32"/>
          <w:szCs w:val="32"/>
          <w:u w:val="single"/>
          <w:lang w:val="en-US"/>
        </w:rPr>
        <w:t>passed</w:t>
      </w:r>
    </w:p>
    <w:p w14:paraId="729613DB" w14:textId="77777777" w:rsidR="003F7989" w:rsidRPr="003F7989" w:rsidRDefault="003F7989" w:rsidP="003F7989">
      <w:pPr>
        <w:rPr>
          <w:rFonts w:asciiTheme="minorBidi" w:hAnsiTheme="minorBidi" w:cstheme="minorBidi"/>
          <w:rtl/>
        </w:rPr>
      </w:pPr>
    </w:p>
    <w:p w14:paraId="0284A4D6" w14:textId="77777777" w:rsidR="003F7989" w:rsidRPr="003F7989" w:rsidRDefault="003F7989" w:rsidP="003F7989">
      <w:pPr>
        <w:rPr>
          <w:rFonts w:asciiTheme="minorBidi" w:hAnsiTheme="minorBidi" w:cstheme="minorBidi"/>
          <w:lang w:val="en-US"/>
        </w:rPr>
      </w:pPr>
      <w:r w:rsidRPr="003F7989">
        <w:rPr>
          <w:rFonts w:asciiTheme="minorBidi" w:hAnsiTheme="minorBidi" w:cstheme="minorBidi"/>
          <w:lang w:val="en-US"/>
        </w:rPr>
        <w:t>2. successful login</w:t>
      </w:r>
    </w:p>
    <w:p w14:paraId="35B444FD" w14:textId="77777777" w:rsidR="003F7989" w:rsidRPr="003F7989" w:rsidRDefault="003F7989" w:rsidP="003F7989">
      <w:pPr>
        <w:rPr>
          <w:rFonts w:asciiTheme="minorBidi" w:hAnsiTheme="minorBidi" w:cstheme="minorBidi"/>
          <w:lang w:val="en-US"/>
        </w:rPr>
      </w:pPr>
      <w:r w:rsidRPr="003F7989">
        <w:rPr>
          <w:rFonts w:asciiTheme="minorBidi" w:hAnsiTheme="minorBidi" w:cstheme="minorBidi"/>
          <w:lang w:val="en-US"/>
        </w:rPr>
        <w:t xml:space="preserve">Expectation: </w:t>
      </w:r>
      <w:proofErr w:type="gramStart"/>
      <w:r w:rsidRPr="003F7989">
        <w:rPr>
          <w:rFonts w:asciiTheme="minorBidi" w:hAnsiTheme="minorBidi" w:cstheme="minorBidi"/>
          <w:lang w:val="en-US"/>
        </w:rPr>
        <w:t>alert(</w:t>
      </w:r>
      <w:proofErr w:type="gramEnd"/>
      <w:r w:rsidRPr="003F7989">
        <w:rPr>
          <w:rFonts w:asciiTheme="minorBidi" w:hAnsiTheme="minorBidi" w:cstheme="minorBidi"/>
          <w:lang w:val="en-US"/>
        </w:rPr>
        <w:t>Login successful) and rout to add smell page.</w:t>
      </w:r>
    </w:p>
    <w:p w14:paraId="5FC76DEF" w14:textId="7AF5E5EB" w:rsidR="003F7989" w:rsidRPr="003F7989" w:rsidRDefault="003F7989" w:rsidP="003F7989">
      <w:pPr>
        <w:rPr>
          <w:rFonts w:asciiTheme="minorBidi" w:hAnsiTheme="minorBidi" w:cstheme="minorBidi"/>
          <w:rtl/>
        </w:rPr>
      </w:pPr>
      <w:r w:rsidRPr="003F7989">
        <w:rPr>
          <w:rFonts w:asciiTheme="minorBidi" w:hAnsiTheme="minorBidi" w:cstheme="minorBidi"/>
          <w:noProof/>
        </w:rPr>
        <w:drawing>
          <wp:anchor distT="0" distB="0" distL="114300" distR="114300" simplePos="0" relativeHeight="251674624" behindDoc="0" locked="0" layoutInCell="1" allowOverlap="1" wp14:anchorId="4F31C32E" wp14:editId="7A29A7C3">
            <wp:simplePos x="0" y="0"/>
            <wp:positionH relativeFrom="column">
              <wp:posOffset>-234950</wp:posOffset>
            </wp:positionH>
            <wp:positionV relativeFrom="paragraph">
              <wp:posOffset>264160</wp:posOffset>
            </wp:positionV>
            <wp:extent cx="3268980" cy="1738630"/>
            <wp:effectExtent l="0" t="0" r="7620" b="0"/>
            <wp:wrapSquare wrapText="bothSides"/>
            <wp:docPr id="16065504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5043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8980" cy="1738630"/>
                    </a:xfrm>
                    <a:prstGeom prst="rect">
                      <a:avLst/>
                    </a:prstGeom>
                  </pic:spPr>
                </pic:pic>
              </a:graphicData>
            </a:graphic>
            <wp14:sizeRelH relativeFrom="margin">
              <wp14:pctWidth>0</wp14:pctWidth>
            </wp14:sizeRelH>
            <wp14:sizeRelV relativeFrom="margin">
              <wp14:pctHeight>0</wp14:pctHeight>
            </wp14:sizeRelV>
          </wp:anchor>
        </w:drawing>
      </w:r>
      <w:r w:rsidRPr="003F7989">
        <w:rPr>
          <w:rFonts w:asciiTheme="minorBidi" w:hAnsiTheme="minorBidi" w:cstheme="minorBidi"/>
          <w:noProof/>
        </w:rPr>
        <w:drawing>
          <wp:anchor distT="0" distB="0" distL="114300" distR="114300" simplePos="0" relativeHeight="251675648" behindDoc="0" locked="0" layoutInCell="1" allowOverlap="1" wp14:anchorId="4B4568F5" wp14:editId="424F602E">
            <wp:simplePos x="0" y="0"/>
            <wp:positionH relativeFrom="column">
              <wp:posOffset>3110981</wp:posOffset>
            </wp:positionH>
            <wp:positionV relativeFrom="paragraph">
              <wp:posOffset>208915</wp:posOffset>
            </wp:positionV>
            <wp:extent cx="3284220" cy="1752600"/>
            <wp:effectExtent l="0" t="0" r="0" b="0"/>
            <wp:wrapSquare wrapText="bothSides"/>
            <wp:docPr id="66128184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1849" name="תמונה 1" descr="תמונה שמכילה טקסט, צילום מסך, תוכנה, תכונות מולטימדיה&#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4220" cy="1752600"/>
                    </a:xfrm>
                    <a:prstGeom prst="rect">
                      <a:avLst/>
                    </a:prstGeom>
                  </pic:spPr>
                </pic:pic>
              </a:graphicData>
            </a:graphic>
          </wp:anchor>
        </w:drawing>
      </w:r>
      <w:proofErr w:type="spellStart"/>
      <w:r w:rsidRPr="003F7989">
        <w:rPr>
          <w:rFonts w:asciiTheme="minorBidi" w:hAnsiTheme="minorBidi" w:cstheme="minorBidi"/>
        </w:rPr>
        <w:t>Result</w:t>
      </w:r>
      <w:proofErr w:type="spellEnd"/>
      <w:r w:rsidRPr="003F7989">
        <w:rPr>
          <w:rFonts w:asciiTheme="minorBidi" w:hAnsiTheme="minorBidi" w:cstheme="minorBidi"/>
        </w:rPr>
        <w:t>:</w:t>
      </w:r>
    </w:p>
    <w:p w14:paraId="00D15A5F" w14:textId="7A8928FA" w:rsidR="003F7989" w:rsidRPr="003F7989" w:rsidRDefault="003F7989" w:rsidP="003F7989">
      <w:pPr>
        <w:rPr>
          <w:rFonts w:asciiTheme="minorBidi" w:hAnsiTheme="minorBidi" w:cstheme="minorBidi"/>
        </w:rPr>
      </w:pPr>
    </w:p>
    <w:p w14:paraId="7A849B3E" w14:textId="5AA6771F" w:rsidR="003F7989" w:rsidRPr="003F7989" w:rsidRDefault="003F7989" w:rsidP="003F7989">
      <w:pPr>
        <w:rPr>
          <w:rFonts w:asciiTheme="minorBidi" w:hAnsiTheme="minorBidi" w:cstheme="minorBidi"/>
        </w:rPr>
      </w:pPr>
    </w:p>
    <w:p w14:paraId="4C448439" w14:textId="2BB587C5" w:rsidR="003F7989" w:rsidRPr="003F7989" w:rsidRDefault="003F7989" w:rsidP="003F7989">
      <w:pPr>
        <w:rPr>
          <w:rFonts w:asciiTheme="minorBidi" w:hAnsiTheme="minorBidi" w:cstheme="minorBidi"/>
          <w:b/>
          <w:bCs/>
          <w:sz w:val="32"/>
          <w:szCs w:val="32"/>
          <w:u w:val="single"/>
          <w:rtl/>
        </w:rPr>
      </w:pPr>
      <w:proofErr w:type="spellStart"/>
      <w:r w:rsidRPr="003F7989">
        <w:rPr>
          <w:rFonts w:asciiTheme="minorBidi" w:hAnsiTheme="minorBidi" w:cstheme="minorBidi"/>
          <w:b/>
          <w:bCs/>
          <w:sz w:val="32"/>
          <w:szCs w:val="32"/>
          <w:u w:val="single"/>
        </w:rPr>
        <w:t>passed</w:t>
      </w:r>
      <w:proofErr w:type="spellEnd"/>
    </w:p>
    <w:p w14:paraId="7B9156E5" w14:textId="77777777" w:rsidR="003F7989" w:rsidRPr="003F7989" w:rsidRDefault="003F7989" w:rsidP="003F7989">
      <w:pPr>
        <w:rPr>
          <w:rFonts w:asciiTheme="minorBidi" w:hAnsiTheme="minorBidi" w:cstheme="minorBidi"/>
        </w:rPr>
      </w:pPr>
    </w:p>
    <w:p w14:paraId="11BF8761" w14:textId="4A27AA4A" w:rsidR="003F7989" w:rsidRPr="003F7989" w:rsidRDefault="003F7989" w:rsidP="003F7989">
      <w:pPr>
        <w:rPr>
          <w:rFonts w:asciiTheme="minorBidi" w:hAnsiTheme="minorBidi" w:cstheme="minorBidi"/>
        </w:rPr>
      </w:pPr>
    </w:p>
    <w:p w14:paraId="7BB95533" w14:textId="77777777" w:rsidR="003F7989" w:rsidRPr="003F7989" w:rsidRDefault="003F7989" w:rsidP="003F7989">
      <w:pPr>
        <w:rPr>
          <w:rFonts w:asciiTheme="minorBidi" w:hAnsiTheme="minorBidi" w:cstheme="minorBidi"/>
        </w:rPr>
      </w:pPr>
    </w:p>
    <w:p w14:paraId="100671E0" w14:textId="6E82D15C" w:rsidR="003F7989" w:rsidRPr="003F7989" w:rsidRDefault="003F7989" w:rsidP="003F7989">
      <w:pPr>
        <w:rPr>
          <w:rFonts w:asciiTheme="minorBidi" w:hAnsiTheme="minorBidi" w:cstheme="minorBidi"/>
        </w:rPr>
      </w:pPr>
    </w:p>
    <w:p w14:paraId="624B6B06" w14:textId="77777777" w:rsidR="003F7989" w:rsidRDefault="003F7989" w:rsidP="003F7989">
      <w:pPr>
        <w:rPr>
          <w:rFonts w:asciiTheme="minorBidi" w:hAnsiTheme="minorBidi" w:cstheme="minorBidi"/>
          <w:lang w:val="en-US"/>
        </w:rPr>
      </w:pPr>
    </w:p>
    <w:p w14:paraId="1396A54A" w14:textId="77777777" w:rsidR="003F7989" w:rsidRDefault="003F7989" w:rsidP="003F7989">
      <w:pPr>
        <w:rPr>
          <w:rFonts w:asciiTheme="minorBidi" w:hAnsiTheme="minorBidi" w:cstheme="minorBidi"/>
          <w:lang w:val="en-US"/>
        </w:rPr>
      </w:pPr>
    </w:p>
    <w:p w14:paraId="4E8A20F3" w14:textId="77777777" w:rsidR="003F7989" w:rsidRDefault="003F7989" w:rsidP="003F7989">
      <w:pPr>
        <w:rPr>
          <w:rFonts w:asciiTheme="minorBidi" w:hAnsiTheme="minorBidi" w:cstheme="minorBidi"/>
          <w:lang w:val="en-US"/>
        </w:rPr>
      </w:pPr>
    </w:p>
    <w:p w14:paraId="51A3533D" w14:textId="77777777" w:rsidR="003F7989" w:rsidRPr="003F7989" w:rsidRDefault="003F7989" w:rsidP="003F7989">
      <w:pPr>
        <w:rPr>
          <w:rFonts w:asciiTheme="minorBidi" w:hAnsiTheme="minorBidi" w:cstheme="minorBidi"/>
          <w:lang w:val="en-US"/>
        </w:rPr>
      </w:pPr>
    </w:p>
    <w:p w14:paraId="0255BE6B" w14:textId="417389F0" w:rsidR="003F7989" w:rsidRPr="003F7989" w:rsidRDefault="003F7989" w:rsidP="003F7989">
      <w:pPr>
        <w:rPr>
          <w:rFonts w:asciiTheme="minorBidi" w:hAnsiTheme="minorBidi" w:cstheme="minorBidi"/>
          <w:lang w:val="en-US"/>
        </w:rPr>
      </w:pPr>
    </w:p>
    <w:p w14:paraId="2E76BE4D" w14:textId="77777777" w:rsidR="003F7989" w:rsidRPr="003F7989" w:rsidRDefault="003F7989" w:rsidP="003F7989">
      <w:pPr>
        <w:rPr>
          <w:rFonts w:asciiTheme="minorBidi" w:hAnsiTheme="minorBidi" w:cstheme="minorBidi"/>
          <w:b/>
          <w:bCs/>
          <w:sz w:val="24"/>
          <w:szCs w:val="24"/>
          <w:u w:val="single"/>
          <w:lang w:val="en-US"/>
        </w:rPr>
      </w:pPr>
      <w:r w:rsidRPr="003F7989">
        <w:rPr>
          <w:rFonts w:asciiTheme="minorBidi" w:hAnsiTheme="minorBidi" w:cstheme="minorBidi"/>
          <w:b/>
          <w:bCs/>
          <w:sz w:val="24"/>
          <w:szCs w:val="24"/>
          <w:u w:val="single"/>
          <w:lang w:val="en-US"/>
        </w:rPr>
        <w:lastRenderedPageBreak/>
        <w:t>Register screen</w:t>
      </w:r>
    </w:p>
    <w:p w14:paraId="1C6F68FE" w14:textId="77777777" w:rsidR="003F7989" w:rsidRPr="003F7989" w:rsidRDefault="003F7989" w:rsidP="003F7989">
      <w:pPr>
        <w:pStyle w:val="af4"/>
        <w:numPr>
          <w:ilvl w:val="0"/>
          <w:numId w:val="10"/>
        </w:numPr>
        <w:rPr>
          <w:rFonts w:asciiTheme="minorBidi" w:hAnsiTheme="minorBidi"/>
          <w:lang w:val="en-US"/>
        </w:rPr>
      </w:pPr>
      <w:r w:rsidRPr="003F7989">
        <w:rPr>
          <w:rFonts w:asciiTheme="minorBidi" w:hAnsiTheme="minorBidi"/>
          <w:lang w:val="en-US"/>
        </w:rPr>
        <w:t xml:space="preserve">Use existed username </w:t>
      </w:r>
    </w:p>
    <w:p w14:paraId="791B9AA8" w14:textId="77777777" w:rsidR="003F7989" w:rsidRPr="003F7989" w:rsidRDefault="003F7989" w:rsidP="003F7989">
      <w:pPr>
        <w:pStyle w:val="af4"/>
        <w:rPr>
          <w:rFonts w:asciiTheme="minorBidi" w:hAnsiTheme="minorBidi"/>
          <w:lang w:val="en-US"/>
        </w:rPr>
      </w:pPr>
      <w:r w:rsidRPr="003F7989">
        <w:rPr>
          <w:rFonts w:asciiTheme="minorBidi" w:hAnsiTheme="minorBidi"/>
          <w:lang w:val="en-US"/>
        </w:rPr>
        <w:t xml:space="preserve">Expectation: </w:t>
      </w:r>
      <w:proofErr w:type="gramStart"/>
      <w:r w:rsidRPr="003F7989">
        <w:rPr>
          <w:rFonts w:asciiTheme="minorBidi" w:hAnsiTheme="minorBidi"/>
          <w:lang w:val="en-US"/>
        </w:rPr>
        <w:t>alert( Registration</w:t>
      </w:r>
      <w:proofErr w:type="gramEnd"/>
      <w:r w:rsidRPr="003F7989">
        <w:rPr>
          <w:rFonts w:asciiTheme="minorBidi" w:hAnsiTheme="minorBidi"/>
          <w:lang w:val="en-US"/>
        </w:rPr>
        <w:t xml:space="preserve"> failed Username or Email already existed)</w:t>
      </w:r>
    </w:p>
    <w:p w14:paraId="33091CB0" w14:textId="77777777" w:rsidR="003F7989" w:rsidRPr="003F7989" w:rsidRDefault="003F7989" w:rsidP="003F7989">
      <w:pPr>
        <w:pStyle w:val="af4"/>
        <w:rPr>
          <w:rFonts w:asciiTheme="minorBidi" w:hAnsiTheme="minorBidi"/>
          <w:rtl/>
          <w:lang w:val="en-US"/>
        </w:rPr>
      </w:pPr>
      <w:r w:rsidRPr="003F7989">
        <w:rPr>
          <w:rFonts w:asciiTheme="minorBidi" w:hAnsiTheme="minorBidi"/>
          <w:lang w:val="en-US"/>
        </w:rPr>
        <w:t xml:space="preserve">Result: </w:t>
      </w:r>
    </w:p>
    <w:p w14:paraId="7F9E56F0" w14:textId="77777777" w:rsidR="003F7989" w:rsidRPr="003F7989" w:rsidRDefault="003F7989" w:rsidP="003F7989">
      <w:pPr>
        <w:rPr>
          <w:rFonts w:asciiTheme="minorBidi" w:hAnsiTheme="minorBidi" w:cstheme="minorBidi"/>
          <w:lang w:val="en-US"/>
        </w:rPr>
      </w:pPr>
      <w:r w:rsidRPr="003F7989">
        <w:rPr>
          <w:rFonts w:asciiTheme="minorBidi" w:hAnsiTheme="minorBidi" w:cstheme="minorBidi"/>
          <w:noProof/>
          <w:lang w:val="en-US"/>
        </w:rPr>
        <w:drawing>
          <wp:inline distT="0" distB="0" distL="0" distR="0" wp14:anchorId="48B252AC" wp14:editId="36F7363A">
            <wp:extent cx="5562600" cy="2931057"/>
            <wp:effectExtent l="0" t="0" r="0" b="3175"/>
            <wp:docPr id="17737914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1493" name=""/>
                    <pic:cNvPicPr/>
                  </pic:nvPicPr>
                  <pic:blipFill>
                    <a:blip r:embed="rId33"/>
                    <a:stretch>
                      <a:fillRect/>
                    </a:stretch>
                  </pic:blipFill>
                  <pic:spPr>
                    <a:xfrm>
                      <a:off x="0" y="0"/>
                      <a:ext cx="5582235" cy="2941403"/>
                    </a:xfrm>
                    <a:prstGeom prst="rect">
                      <a:avLst/>
                    </a:prstGeom>
                  </pic:spPr>
                </pic:pic>
              </a:graphicData>
            </a:graphic>
          </wp:inline>
        </w:drawing>
      </w:r>
    </w:p>
    <w:p w14:paraId="787A2E91" w14:textId="5302B6AE" w:rsidR="003F7989" w:rsidRPr="003F7989" w:rsidRDefault="003F7989" w:rsidP="003F7989">
      <w:pPr>
        <w:rPr>
          <w:rFonts w:asciiTheme="minorBidi" w:hAnsiTheme="minorBidi" w:cstheme="minorBidi"/>
          <w:b/>
          <w:bCs/>
          <w:sz w:val="32"/>
          <w:szCs w:val="32"/>
          <w:u w:val="single"/>
          <w:lang w:val="en-US"/>
        </w:rPr>
      </w:pPr>
      <w:r w:rsidRPr="003F7989">
        <w:rPr>
          <w:rFonts w:asciiTheme="minorBidi" w:hAnsiTheme="minorBidi" w:cstheme="minorBidi"/>
          <w:b/>
          <w:bCs/>
          <w:sz w:val="32"/>
          <w:szCs w:val="32"/>
          <w:u w:val="single"/>
          <w:lang w:val="en-US"/>
        </w:rPr>
        <w:t>Passed</w:t>
      </w:r>
      <w:r w:rsidR="00C76397">
        <w:rPr>
          <w:rFonts w:asciiTheme="minorBidi" w:hAnsiTheme="minorBidi" w:cstheme="minorBidi"/>
          <w:b/>
          <w:bCs/>
          <w:sz w:val="32"/>
          <w:szCs w:val="32"/>
          <w:u w:val="single"/>
          <w:lang w:val="en-US"/>
        </w:rPr>
        <w:br/>
      </w:r>
    </w:p>
    <w:p w14:paraId="02597AC6" w14:textId="77777777" w:rsidR="003F7989" w:rsidRPr="003F7989" w:rsidRDefault="003F7989" w:rsidP="003F7989">
      <w:pPr>
        <w:pStyle w:val="af4"/>
        <w:numPr>
          <w:ilvl w:val="0"/>
          <w:numId w:val="10"/>
        </w:numPr>
        <w:rPr>
          <w:rFonts w:asciiTheme="minorBidi" w:hAnsiTheme="minorBidi"/>
          <w:lang w:val="en-US"/>
        </w:rPr>
      </w:pPr>
      <w:r w:rsidRPr="003F7989">
        <w:rPr>
          <w:rFonts w:asciiTheme="minorBidi" w:hAnsiTheme="minorBidi"/>
          <w:lang w:val="en-US"/>
        </w:rPr>
        <w:t>Use existed email</w:t>
      </w:r>
    </w:p>
    <w:p w14:paraId="3DC7A86A" w14:textId="77777777" w:rsidR="003F7989" w:rsidRPr="003F7989" w:rsidRDefault="003F7989" w:rsidP="003F7989">
      <w:pPr>
        <w:pStyle w:val="af4"/>
        <w:rPr>
          <w:rFonts w:asciiTheme="minorBidi" w:hAnsiTheme="minorBidi"/>
          <w:lang w:val="en-US"/>
        </w:rPr>
      </w:pPr>
      <w:r w:rsidRPr="003F7989">
        <w:rPr>
          <w:rFonts w:asciiTheme="minorBidi" w:hAnsiTheme="minorBidi"/>
          <w:lang w:val="en-US"/>
        </w:rPr>
        <w:t xml:space="preserve">Expectation: </w:t>
      </w:r>
      <w:proofErr w:type="gramStart"/>
      <w:r w:rsidRPr="003F7989">
        <w:rPr>
          <w:rFonts w:asciiTheme="minorBidi" w:hAnsiTheme="minorBidi"/>
          <w:lang w:val="en-US"/>
        </w:rPr>
        <w:t>alert( Registration</w:t>
      </w:r>
      <w:proofErr w:type="gramEnd"/>
      <w:r w:rsidRPr="003F7989">
        <w:rPr>
          <w:rFonts w:asciiTheme="minorBidi" w:hAnsiTheme="minorBidi"/>
          <w:lang w:val="en-US"/>
        </w:rPr>
        <w:t xml:space="preserve"> failed Username or Email already existed)</w:t>
      </w:r>
    </w:p>
    <w:p w14:paraId="2F94C3FA" w14:textId="77777777" w:rsidR="003F7989" w:rsidRPr="003F7989" w:rsidRDefault="003F7989" w:rsidP="003F7989">
      <w:pPr>
        <w:pStyle w:val="af4"/>
        <w:rPr>
          <w:rFonts w:asciiTheme="minorBidi" w:hAnsiTheme="minorBidi"/>
          <w:rtl/>
          <w:lang w:val="en-US"/>
        </w:rPr>
      </w:pPr>
      <w:r w:rsidRPr="003F7989">
        <w:rPr>
          <w:rFonts w:asciiTheme="minorBidi" w:hAnsiTheme="minorBidi"/>
          <w:lang w:val="en-US"/>
        </w:rPr>
        <w:t xml:space="preserve">Result: </w:t>
      </w:r>
    </w:p>
    <w:p w14:paraId="792F13A6" w14:textId="77777777" w:rsidR="003F7989" w:rsidRPr="003F7989" w:rsidRDefault="003F7989" w:rsidP="003F7989">
      <w:pPr>
        <w:ind w:left="360"/>
        <w:rPr>
          <w:rFonts w:asciiTheme="minorBidi" w:hAnsiTheme="minorBidi" w:cstheme="minorBidi"/>
          <w:lang w:val="en-US"/>
        </w:rPr>
      </w:pPr>
    </w:p>
    <w:p w14:paraId="1E11D299" w14:textId="77777777" w:rsidR="003F7989" w:rsidRPr="003F7989" w:rsidRDefault="003F7989" w:rsidP="003F7989">
      <w:pPr>
        <w:rPr>
          <w:rFonts w:asciiTheme="minorBidi" w:hAnsiTheme="minorBidi" w:cstheme="minorBidi"/>
          <w:lang w:val="en-US"/>
        </w:rPr>
      </w:pPr>
      <w:r w:rsidRPr="003F7989">
        <w:rPr>
          <w:rFonts w:asciiTheme="minorBidi" w:hAnsiTheme="minorBidi" w:cstheme="minorBidi"/>
          <w:noProof/>
          <w:lang w:val="en-US"/>
        </w:rPr>
        <w:drawing>
          <wp:inline distT="0" distB="0" distL="0" distR="0" wp14:anchorId="1D53B97B" wp14:editId="2FFF6672">
            <wp:extent cx="5731510" cy="3053715"/>
            <wp:effectExtent l="0" t="0" r="2540" b="0"/>
            <wp:docPr id="3005911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1100" name=""/>
                    <pic:cNvPicPr/>
                  </pic:nvPicPr>
                  <pic:blipFill>
                    <a:blip r:embed="rId34"/>
                    <a:stretch>
                      <a:fillRect/>
                    </a:stretch>
                  </pic:blipFill>
                  <pic:spPr>
                    <a:xfrm>
                      <a:off x="0" y="0"/>
                      <a:ext cx="5731510" cy="3053715"/>
                    </a:xfrm>
                    <a:prstGeom prst="rect">
                      <a:avLst/>
                    </a:prstGeom>
                  </pic:spPr>
                </pic:pic>
              </a:graphicData>
            </a:graphic>
          </wp:inline>
        </w:drawing>
      </w:r>
    </w:p>
    <w:p w14:paraId="2CC904D6" w14:textId="77777777" w:rsidR="003F7989" w:rsidRPr="003F7989" w:rsidRDefault="003F7989" w:rsidP="003F7989">
      <w:pPr>
        <w:rPr>
          <w:rFonts w:asciiTheme="minorBidi" w:hAnsiTheme="minorBidi" w:cstheme="minorBidi"/>
          <w:b/>
          <w:bCs/>
          <w:sz w:val="32"/>
          <w:szCs w:val="32"/>
          <w:u w:val="single"/>
          <w:lang w:val="en-US"/>
        </w:rPr>
      </w:pPr>
      <w:r w:rsidRPr="003F7989">
        <w:rPr>
          <w:rFonts w:asciiTheme="minorBidi" w:hAnsiTheme="minorBidi" w:cstheme="minorBidi"/>
          <w:b/>
          <w:bCs/>
          <w:sz w:val="32"/>
          <w:szCs w:val="32"/>
          <w:u w:val="single"/>
          <w:lang w:val="en-US"/>
        </w:rPr>
        <w:t>Passed</w:t>
      </w:r>
    </w:p>
    <w:p w14:paraId="0DA650A6" w14:textId="4CE537F7" w:rsidR="003F7989" w:rsidRPr="003F7989" w:rsidRDefault="00C76397" w:rsidP="003F7989">
      <w:pPr>
        <w:rPr>
          <w:rFonts w:asciiTheme="minorBidi" w:hAnsiTheme="minorBidi" w:cstheme="minorBidi"/>
          <w:lang w:val="en-US"/>
        </w:rPr>
      </w:pPr>
      <w:r>
        <w:rPr>
          <w:rFonts w:asciiTheme="minorBidi" w:hAnsiTheme="minorBidi" w:cstheme="minorBidi"/>
          <w:lang w:val="en-US"/>
        </w:rPr>
        <w:br/>
      </w:r>
    </w:p>
    <w:p w14:paraId="4070A5E1" w14:textId="060BEB74" w:rsidR="003F7989" w:rsidRPr="003F7989" w:rsidRDefault="003F7989" w:rsidP="003F7989">
      <w:pPr>
        <w:pStyle w:val="af4"/>
        <w:numPr>
          <w:ilvl w:val="0"/>
          <w:numId w:val="10"/>
        </w:numPr>
        <w:rPr>
          <w:rFonts w:asciiTheme="minorBidi" w:hAnsiTheme="minorBidi"/>
          <w:lang w:val="en-US"/>
        </w:rPr>
      </w:pPr>
      <w:r w:rsidRPr="003F7989">
        <w:rPr>
          <w:rFonts w:asciiTheme="minorBidi" w:hAnsiTheme="minorBidi"/>
          <w:lang w:val="en-US"/>
        </w:rPr>
        <w:lastRenderedPageBreak/>
        <w:t>Successful registration</w:t>
      </w:r>
    </w:p>
    <w:p w14:paraId="3C987DB5" w14:textId="6C255EE8" w:rsidR="003F7989" w:rsidRPr="003F7989" w:rsidRDefault="003F7989" w:rsidP="003F7989">
      <w:pPr>
        <w:ind w:left="425"/>
        <w:rPr>
          <w:rFonts w:asciiTheme="minorBidi" w:hAnsiTheme="minorBidi" w:cstheme="minorBidi"/>
          <w:lang w:val="en-US"/>
        </w:rPr>
      </w:pPr>
      <w:r w:rsidRPr="003F7989">
        <w:rPr>
          <w:rFonts w:asciiTheme="minorBidi" w:hAnsiTheme="minorBidi" w:cstheme="minorBidi"/>
          <w:lang w:val="en-US"/>
        </w:rPr>
        <w:t xml:space="preserve">Expectation: </w:t>
      </w:r>
      <w:proofErr w:type="gramStart"/>
      <w:r w:rsidRPr="003F7989">
        <w:rPr>
          <w:rFonts w:asciiTheme="minorBidi" w:hAnsiTheme="minorBidi" w:cstheme="minorBidi"/>
          <w:lang w:val="en-US"/>
        </w:rPr>
        <w:t>alert(</w:t>
      </w:r>
      <w:proofErr w:type="gramEnd"/>
      <w:r w:rsidRPr="003F7989">
        <w:rPr>
          <w:rFonts w:asciiTheme="minorBidi" w:hAnsiTheme="minorBidi" w:cstheme="minorBidi"/>
          <w:lang w:val="en-US"/>
        </w:rPr>
        <w:t>registration successful!)</w:t>
      </w:r>
    </w:p>
    <w:p w14:paraId="411B61D8" w14:textId="759B21F3" w:rsidR="003F7989" w:rsidRPr="003F7989" w:rsidRDefault="00C76397" w:rsidP="003F7989">
      <w:pPr>
        <w:ind w:left="425"/>
        <w:rPr>
          <w:rFonts w:asciiTheme="minorBidi" w:hAnsiTheme="minorBidi" w:cstheme="minorBidi"/>
          <w:rtl/>
          <w:lang w:val="en-US"/>
        </w:rPr>
      </w:pPr>
      <w:r w:rsidRPr="003F7989">
        <w:rPr>
          <w:rFonts w:asciiTheme="minorBidi" w:hAnsiTheme="minorBidi" w:cstheme="minorBidi"/>
          <w:noProof/>
          <w:lang w:val="en-US"/>
        </w:rPr>
        <w:drawing>
          <wp:anchor distT="0" distB="0" distL="114300" distR="114300" simplePos="0" relativeHeight="251677696" behindDoc="0" locked="0" layoutInCell="1" allowOverlap="1" wp14:anchorId="7409F72E" wp14:editId="6F8E9954">
            <wp:simplePos x="0" y="0"/>
            <wp:positionH relativeFrom="column">
              <wp:posOffset>222308</wp:posOffset>
            </wp:positionH>
            <wp:positionV relativeFrom="paragraph">
              <wp:posOffset>170295</wp:posOffset>
            </wp:positionV>
            <wp:extent cx="3971752" cy="2119647"/>
            <wp:effectExtent l="0" t="0" r="0" b="0"/>
            <wp:wrapSquare wrapText="bothSides"/>
            <wp:docPr id="1087715337"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5337" name="תמונה 1" descr="תמונה שמכילה טקסט, צילום מסך, תוכנה, תכונות מולטימדיה&#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1752" cy="2119647"/>
                    </a:xfrm>
                    <a:prstGeom prst="rect">
                      <a:avLst/>
                    </a:prstGeom>
                  </pic:spPr>
                </pic:pic>
              </a:graphicData>
            </a:graphic>
          </wp:anchor>
        </w:drawing>
      </w:r>
      <w:r w:rsidR="003F7989" w:rsidRPr="003F7989">
        <w:rPr>
          <w:rFonts w:asciiTheme="minorBidi" w:hAnsiTheme="minorBidi" w:cstheme="minorBidi"/>
          <w:lang w:val="en-US"/>
        </w:rPr>
        <w:t xml:space="preserve">Result: </w:t>
      </w:r>
    </w:p>
    <w:p w14:paraId="5285742F" w14:textId="307E3A9B" w:rsidR="003F7989" w:rsidRPr="003F7989" w:rsidRDefault="003F7989" w:rsidP="003F7989">
      <w:pPr>
        <w:rPr>
          <w:rFonts w:asciiTheme="minorBidi" w:hAnsiTheme="minorBidi" w:cstheme="minorBidi"/>
          <w:rtl/>
          <w:lang w:val="en-US"/>
        </w:rPr>
      </w:pPr>
    </w:p>
    <w:p w14:paraId="64C70B4F" w14:textId="77777777" w:rsidR="003F7989" w:rsidRPr="003F7989" w:rsidRDefault="003F7989" w:rsidP="003F7989">
      <w:pPr>
        <w:rPr>
          <w:rFonts w:asciiTheme="minorBidi" w:hAnsiTheme="minorBidi" w:cstheme="minorBidi"/>
          <w:lang w:val="en-US"/>
        </w:rPr>
      </w:pPr>
    </w:p>
    <w:p w14:paraId="4309C68B" w14:textId="4A3776C7" w:rsidR="003F7989" w:rsidRPr="003F7989" w:rsidRDefault="003F7989" w:rsidP="003F7989">
      <w:pPr>
        <w:rPr>
          <w:rFonts w:asciiTheme="minorBidi" w:hAnsiTheme="minorBidi" w:cstheme="minorBidi"/>
          <w:b/>
          <w:bCs/>
          <w:u w:val="single"/>
        </w:rPr>
      </w:pPr>
    </w:p>
    <w:p w14:paraId="69128B19" w14:textId="564BFFC9" w:rsidR="003F7989" w:rsidRPr="003F7989" w:rsidRDefault="003F7989" w:rsidP="003F7989">
      <w:pPr>
        <w:rPr>
          <w:rFonts w:asciiTheme="minorBidi" w:hAnsiTheme="minorBidi" w:cstheme="minorBidi"/>
          <w:b/>
          <w:bCs/>
          <w:u w:val="single"/>
        </w:rPr>
      </w:pPr>
    </w:p>
    <w:p w14:paraId="4CC264FB" w14:textId="77777777" w:rsidR="00C76397" w:rsidRDefault="00C76397" w:rsidP="003F7989">
      <w:pPr>
        <w:rPr>
          <w:rFonts w:asciiTheme="minorBidi" w:hAnsiTheme="minorBidi" w:cstheme="minorBidi"/>
          <w:b/>
          <w:bCs/>
          <w:sz w:val="24"/>
          <w:szCs w:val="24"/>
          <w:u w:val="single"/>
          <w:lang w:val="en-US"/>
        </w:rPr>
      </w:pPr>
    </w:p>
    <w:p w14:paraId="617574D6" w14:textId="77777777" w:rsidR="00C76397" w:rsidRDefault="00C76397" w:rsidP="003F7989">
      <w:pPr>
        <w:rPr>
          <w:rFonts w:asciiTheme="minorBidi" w:hAnsiTheme="minorBidi" w:cstheme="minorBidi"/>
          <w:b/>
          <w:bCs/>
          <w:sz w:val="24"/>
          <w:szCs w:val="24"/>
          <w:u w:val="single"/>
          <w:lang w:val="en-US"/>
        </w:rPr>
      </w:pPr>
    </w:p>
    <w:p w14:paraId="716E480B" w14:textId="77777777" w:rsidR="00C76397" w:rsidRDefault="00C76397" w:rsidP="003F7989">
      <w:pPr>
        <w:rPr>
          <w:rFonts w:asciiTheme="minorBidi" w:hAnsiTheme="minorBidi" w:cstheme="minorBidi"/>
          <w:b/>
          <w:bCs/>
          <w:sz w:val="24"/>
          <w:szCs w:val="24"/>
          <w:u w:val="single"/>
          <w:lang w:val="en-US"/>
        </w:rPr>
      </w:pPr>
    </w:p>
    <w:p w14:paraId="4BDDEDE6" w14:textId="77777777" w:rsidR="00C76397" w:rsidRDefault="00C76397" w:rsidP="003F7989">
      <w:pPr>
        <w:rPr>
          <w:rFonts w:asciiTheme="minorBidi" w:hAnsiTheme="minorBidi" w:cstheme="minorBidi"/>
          <w:b/>
          <w:bCs/>
          <w:sz w:val="24"/>
          <w:szCs w:val="24"/>
          <w:u w:val="single"/>
          <w:lang w:val="en-US"/>
        </w:rPr>
      </w:pPr>
    </w:p>
    <w:p w14:paraId="3E1D0FC5" w14:textId="77777777" w:rsidR="00C76397" w:rsidRDefault="00C76397" w:rsidP="003F7989">
      <w:pPr>
        <w:rPr>
          <w:rFonts w:asciiTheme="minorBidi" w:hAnsiTheme="minorBidi" w:cstheme="minorBidi"/>
          <w:b/>
          <w:bCs/>
          <w:sz w:val="24"/>
          <w:szCs w:val="24"/>
          <w:u w:val="single"/>
          <w:lang w:val="en-US"/>
        </w:rPr>
      </w:pPr>
    </w:p>
    <w:p w14:paraId="2AAD31EA" w14:textId="77777777" w:rsidR="00C76397" w:rsidRDefault="00C76397" w:rsidP="003F7989">
      <w:pPr>
        <w:rPr>
          <w:rFonts w:asciiTheme="minorBidi" w:hAnsiTheme="minorBidi" w:cstheme="minorBidi"/>
          <w:b/>
          <w:bCs/>
          <w:sz w:val="24"/>
          <w:szCs w:val="24"/>
          <w:u w:val="single"/>
          <w:lang w:val="en-US"/>
        </w:rPr>
      </w:pPr>
    </w:p>
    <w:p w14:paraId="0634D49D" w14:textId="77777777" w:rsidR="00C76397" w:rsidRDefault="00C76397" w:rsidP="003F7989">
      <w:pPr>
        <w:rPr>
          <w:rFonts w:asciiTheme="minorBidi" w:hAnsiTheme="minorBidi" w:cstheme="minorBidi"/>
          <w:b/>
          <w:bCs/>
          <w:sz w:val="24"/>
          <w:szCs w:val="24"/>
          <w:u w:val="single"/>
          <w:lang w:val="en-US"/>
        </w:rPr>
      </w:pPr>
    </w:p>
    <w:p w14:paraId="076F3EAA" w14:textId="5160B60C" w:rsidR="003F7989" w:rsidRPr="003F7989" w:rsidRDefault="003F7989" w:rsidP="003F7989">
      <w:pPr>
        <w:rPr>
          <w:rFonts w:asciiTheme="minorBidi" w:hAnsiTheme="minorBidi" w:cstheme="minorBidi"/>
          <w:b/>
          <w:bCs/>
          <w:sz w:val="24"/>
          <w:szCs w:val="24"/>
          <w:u w:val="single"/>
          <w:lang w:val="en-US"/>
        </w:rPr>
      </w:pPr>
      <w:r w:rsidRPr="003F7989">
        <w:rPr>
          <w:rFonts w:asciiTheme="minorBidi" w:hAnsiTheme="minorBidi" w:cstheme="minorBidi"/>
          <w:b/>
          <w:bCs/>
          <w:sz w:val="24"/>
          <w:szCs w:val="24"/>
          <w:u w:val="single"/>
          <w:lang w:val="en-US"/>
        </w:rPr>
        <w:t>Add smell screen</w:t>
      </w:r>
    </w:p>
    <w:p w14:paraId="51C3A78B" w14:textId="6193CCEA" w:rsidR="003F7989" w:rsidRPr="003F7989" w:rsidRDefault="003F7989" w:rsidP="003F7989">
      <w:pPr>
        <w:rPr>
          <w:rFonts w:asciiTheme="minorBidi" w:hAnsiTheme="minorBidi" w:cstheme="minorBidi"/>
          <w:lang w:val="en-US"/>
        </w:rPr>
      </w:pPr>
    </w:p>
    <w:p w14:paraId="59FF6AA4" w14:textId="6B53F741" w:rsidR="003F7989" w:rsidRPr="003F7989" w:rsidRDefault="003F7989" w:rsidP="003F7989">
      <w:pPr>
        <w:rPr>
          <w:rFonts w:asciiTheme="minorBidi" w:hAnsiTheme="minorBidi" w:cstheme="minorBidi"/>
          <w:lang w:val="en-US"/>
        </w:rPr>
      </w:pPr>
      <w:r w:rsidRPr="003F7989">
        <w:rPr>
          <w:rFonts w:asciiTheme="minorBidi" w:hAnsiTheme="minorBidi" w:cstheme="minorBidi"/>
          <w:lang w:val="en-US"/>
        </w:rPr>
        <w:t xml:space="preserve">1.Too short CSV file </w:t>
      </w:r>
    </w:p>
    <w:p w14:paraId="36AB0C0A" w14:textId="7E31914F" w:rsidR="003F7989" w:rsidRPr="003F7989" w:rsidRDefault="003F7989" w:rsidP="003F7989">
      <w:pPr>
        <w:rPr>
          <w:rFonts w:asciiTheme="minorBidi" w:hAnsiTheme="minorBidi" w:cstheme="minorBidi"/>
          <w:lang w:val="en-US"/>
        </w:rPr>
      </w:pPr>
      <w:r w:rsidRPr="003F7989">
        <w:rPr>
          <w:rFonts w:asciiTheme="minorBidi" w:hAnsiTheme="minorBidi" w:cstheme="minorBidi"/>
          <w:lang w:val="en-US"/>
        </w:rPr>
        <w:t xml:space="preserve">Expectation: </w:t>
      </w:r>
      <w:proofErr w:type="gramStart"/>
      <w:r w:rsidRPr="003F7989">
        <w:rPr>
          <w:rFonts w:asciiTheme="minorBidi" w:hAnsiTheme="minorBidi" w:cstheme="minorBidi"/>
          <w:lang w:val="en-US"/>
        </w:rPr>
        <w:t>alert(</w:t>
      </w:r>
      <w:proofErr w:type="gramEnd"/>
      <w:r w:rsidRPr="003F7989">
        <w:rPr>
          <w:rFonts w:asciiTheme="minorBidi" w:hAnsiTheme="minorBidi" w:cstheme="minorBidi"/>
          <w:lang w:val="en-US"/>
        </w:rPr>
        <w:t>sorry, data must be in length of 138 bits per smell!)</w:t>
      </w:r>
      <w:r w:rsidRPr="003F7989">
        <w:rPr>
          <w:rFonts w:asciiTheme="minorBidi" w:hAnsiTheme="minorBidi" w:cstheme="minorBidi"/>
          <w:lang w:val="en-US"/>
        </w:rPr>
        <w:br/>
        <w:t xml:space="preserve">result: </w:t>
      </w:r>
    </w:p>
    <w:p w14:paraId="5AF9BC24" w14:textId="36EA3C51" w:rsidR="003F7989" w:rsidRPr="003F7989" w:rsidRDefault="003F7989" w:rsidP="003F7989">
      <w:pPr>
        <w:rPr>
          <w:rFonts w:asciiTheme="minorBidi" w:hAnsiTheme="minorBidi" w:cstheme="minorBidi"/>
        </w:rPr>
      </w:pPr>
      <w:r w:rsidRPr="003F7989">
        <w:rPr>
          <w:rFonts w:asciiTheme="minorBidi" w:hAnsiTheme="minorBidi" w:cstheme="minorBidi"/>
          <w:noProof/>
          <w:lang w:val="en-US"/>
        </w:rPr>
        <w:drawing>
          <wp:inline distT="0" distB="0" distL="0" distR="0" wp14:anchorId="25DCE0D8" wp14:editId="7783D7AB">
            <wp:extent cx="2773545" cy="1460521"/>
            <wp:effectExtent l="0" t="0" r="8255" b="6350"/>
            <wp:docPr id="6426583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8332" name=""/>
                    <pic:cNvPicPr/>
                  </pic:nvPicPr>
                  <pic:blipFill>
                    <a:blip r:embed="rId36"/>
                    <a:stretch>
                      <a:fillRect/>
                    </a:stretch>
                  </pic:blipFill>
                  <pic:spPr>
                    <a:xfrm>
                      <a:off x="0" y="0"/>
                      <a:ext cx="2788179" cy="1468227"/>
                    </a:xfrm>
                    <a:prstGeom prst="rect">
                      <a:avLst/>
                    </a:prstGeom>
                  </pic:spPr>
                </pic:pic>
              </a:graphicData>
            </a:graphic>
          </wp:inline>
        </w:drawing>
      </w:r>
    </w:p>
    <w:p w14:paraId="39B3891F" w14:textId="2F734DDC" w:rsidR="003F7989" w:rsidRPr="003F7989" w:rsidRDefault="003F7989" w:rsidP="003F7989">
      <w:pPr>
        <w:rPr>
          <w:rFonts w:asciiTheme="minorBidi" w:hAnsiTheme="minorBidi" w:cstheme="minorBidi"/>
          <w:b/>
          <w:bCs/>
          <w:sz w:val="32"/>
          <w:szCs w:val="32"/>
          <w:u w:val="single"/>
        </w:rPr>
      </w:pPr>
      <w:proofErr w:type="spellStart"/>
      <w:r w:rsidRPr="003F7989">
        <w:rPr>
          <w:rFonts w:asciiTheme="minorBidi" w:hAnsiTheme="minorBidi" w:cstheme="minorBidi"/>
          <w:b/>
          <w:bCs/>
          <w:sz w:val="32"/>
          <w:szCs w:val="32"/>
          <w:u w:val="single"/>
        </w:rPr>
        <w:t>Passed</w:t>
      </w:r>
      <w:proofErr w:type="spellEnd"/>
    </w:p>
    <w:p w14:paraId="6FC00552" w14:textId="6BB3FC77" w:rsidR="003F7989" w:rsidRPr="003F7989" w:rsidRDefault="003F7989" w:rsidP="003F7989">
      <w:pPr>
        <w:rPr>
          <w:rFonts w:asciiTheme="minorBidi" w:hAnsiTheme="minorBidi" w:cstheme="minorBidi"/>
          <w:b/>
          <w:bCs/>
          <w:sz w:val="32"/>
          <w:szCs w:val="32"/>
          <w:u w:val="single"/>
          <w:rtl/>
        </w:rPr>
      </w:pPr>
    </w:p>
    <w:p w14:paraId="349914B3" w14:textId="5244F898" w:rsidR="003F7989" w:rsidRPr="003F7989" w:rsidRDefault="003F7989" w:rsidP="003F7989">
      <w:pPr>
        <w:pStyle w:val="af4"/>
        <w:numPr>
          <w:ilvl w:val="0"/>
          <w:numId w:val="8"/>
        </w:numPr>
        <w:rPr>
          <w:rFonts w:asciiTheme="minorBidi" w:hAnsiTheme="minorBidi"/>
        </w:rPr>
      </w:pPr>
      <w:r w:rsidRPr="003F7989">
        <w:rPr>
          <w:rFonts w:asciiTheme="minorBidi" w:hAnsiTheme="minorBidi"/>
        </w:rPr>
        <w:t xml:space="preserve">Try to upload not CSV file </w:t>
      </w:r>
    </w:p>
    <w:p w14:paraId="6FBBDEE2" w14:textId="58CCE7D2" w:rsidR="003F7989" w:rsidRPr="003F7989" w:rsidRDefault="003F7989" w:rsidP="003F7989">
      <w:pPr>
        <w:pStyle w:val="af4"/>
        <w:rPr>
          <w:rFonts w:asciiTheme="minorBidi" w:hAnsiTheme="minorBidi"/>
        </w:rPr>
      </w:pPr>
      <w:r w:rsidRPr="003F7989">
        <w:rPr>
          <w:rFonts w:asciiTheme="minorBidi" w:hAnsiTheme="minorBidi"/>
        </w:rPr>
        <w:t xml:space="preserve">Expectation: </w:t>
      </w:r>
      <w:proofErr w:type="gramStart"/>
      <w:r w:rsidRPr="003F7989">
        <w:rPr>
          <w:rFonts w:asciiTheme="minorBidi" w:hAnsiTheme="minorBidi"/>
        </w:rPr>
        <w:t>alert( please</w:t>
      </w:r>
      <w:proofErr w:type="gramEnd"/>
      <w:r w:rsidRPr="003F7989">
        <w:rPr>
          <w:rFonts w:asciiTheme="minorBidi" w:hAnsiTheme="minorBidi"/>
        </w:rPr>
        <w:t xml:space="preserve"> upload a valid CSV file)</w:t>
      </w:r>
    </w:p>
    <w:p w14:paraId="1562655D" w14:textId="47E64B67" w:rsidR="003F7989" w:rsidRPr="003F7989" w:rsidRDefault="00C76397" w:rsidP="003F7989">
      <w:pPr>
        <w:pStyle w:val="af4"/>
        <w:rPr>
          <w:rFonts w:asciiTheme="minorBidi" w:hAnsiTheme="minorBidi"/>
          <w:rtl/>
        </w:rPr>
      </w:pPr>
      <w:r w:rsidRPr="003F7989">
        <w:rPr>
          <w:rFonts w:asciiTheme="minorBidi" w:hAnsiTheme="minorBidi"/>
          <w:noProof/>
          <w:lang w:val="en-US"/>
        </w:rPr>
        <w:drawing>
          <wp:anchor distT="0" distB="0" distL="114300" distR="114300" simplePos="0" relativeHeight="251676672" behindDoc="0" locked="0" layoutInCell="1" allowOverlap="1" wp14:anchorId="17637CC5" wp14:editId="08C7AEEE">
            <wp:simplePos x="0" y="0"/>
            <wp:positionH relativeFrom="margin">
              <wp:posOffset>145473</wp:posOffset>
            </wp:positionH>
            <wp:positionV relativeFrom="paragraph">
              <wp:posOffset>197196</wp:posOffset>
            </wp:positionV>
            <wp:extent cx="3620135" cy="1928495"/>
            <wp:effectExtent l="0" t="0" r="0" b="0"/>
            <wp:wrapTopAndBottom/>
            <wp:docPr id="12488274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742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0135" cy="1928495"/>
                    </a:xfrm>
                    <a:prstGeom prst="rect">
                      <a:avLst/>
                    </a:prstGeom>
                  </pic:spPr>
                </pic:pic>
              </a:graphicData>
            </a:graphic>
          </wp:anchor>
        </w:drawing>
      </w:r>
      <w:r w:rsidR="003F7989" w:rsidRPr="003F7989">
        <w:rPr>
          <w:rFonts w:asciiTheme="minorBidi" w:hAnsiTheme="minorBidi"/>
        </w:rPr>
        <w:t>Result:</w:t>
      </w:r>
    </w:p>
    <w:p w14:paraId="7AD74B91" w14:textId="7DD559EF" w:rsidR="003F7989" w:rsidRPr="003F7989" w:rsidRDefault="003F7989" w:rsidP="003F7989">
      <w:pPr>
        <w:rPr>
          <w:rFonts w:asciiTheme="minorBidi" w:hAnsiTheme="minorBidi" w:cstheme="minorBidi"/>
          <w:rtl/>
          <w:lang w:val="en-US"/>
        </w:rPr>
      </w:pPr>
    </w:p>
    <w:p w14:paraId="307AEF04" w14:textId="77777777" w:rsidR="003F7989" w:rsidRDefault="003F7989" w:rsidP="003F7989">
      <w:pPr>
        <w:rPr>
          <w:rFonts w:asciiTheme="minorBidi" w:hAnsiTheme="minorBidi" w:cstheme="minorBidi"/>
          <w:b/>
          <w:bCs/>
          <w:sz w:val="32"/>
          <w:szCs w:val="32"/>
          <w:u w:val="single"/>
          <w:lang w:val="en-US"/>
        </w:rPr>
      </w:pPr>
      <w:r w:rsidRPr="003F7989">
        <w:rPr>
          <w:rFonts w:asciiTheme="minorBidi" w:hAnsiTheme="minorBidi" w:cstheme="minorBidi"/>
          <w:b/>
          <w:bCs/>
          <w:sz w:val="32"/>
          <w:szCs w:val="32"/>
          <w:u w:val="single"/>
          <w:lang w:val="en-US"/>
        </w:rPr>
        <w:t xml:space="preserve">Passed </w:t>
      </w:r>
    </w:p>
    <w:p w14:paraId="072D5B1A" w14:textId="77777777" w:rsidR="00720D78" w:rsidRDefault="00720D78" w:rsidP="003F7989">
      <w:pPr>
        <w:rPr>
          <w:rFonts w:asciiTheme="minorBidi" w:hAnsiTheme="minorBidi" w:cstheme="minorBidi"/>
          <w:b/>
          <w:bCs/>
          <w:sz w:val="32"/>
          <w:szCs w:val="32"/>
          <w:u w:val="single"/>
          <w:lang w:val="en-US"/>
        </w:rPr>
      </w:pPr>
    </w:p>
    <w:p w14:paraId="14BF4506" w14:textId="0B7EAD34" w:rsidR="00C76397" w:rsidRPr="00720D78" w:rsidRDefault="006F35D4" w:rsidP="00720D78">
      <w:pPr>
        <w:pStyle w:val="af4"/>
        <w:numPr>
          <w:ilvl w:val="0"/>
          <w:numId w:val="8"/>
        </w:numPr>
        <w:rPr>
          <w:rFonts w:asciiTheme="minorBidi" w:hAnsiTheme="minorBidi"/>
          <w:lang w:val="en-US"/>
        </w:rPr>
      </w:pPr>
      <w:r w:rsidRPr="00720D78">
        <w:rPr>
          <w:rFonts w:asciiTheme="minorBidi" w:hAnsiTheme="minorBidi"/>
          <w:lang w:val="en-US"/>
        </w:rPr>
        <w:t xml:space="preserve">csv with non </w:t>
      </w:r>
      <w:proofErr w:type="spellStart"/>
      <w:r w:rsidRPr="00720D78">
        <w:rPr>
          <w:rFonts w:asciiTheme="minorBidi" w:hAnsiTheme="minorBidi"/>
          <w:lang w:val="en-US"/>
        </w:rPr>
        <w:t>binar</w:t>
      </w:r>
      <w:proofErr w:type="spellEnd"/>
      <w:r w:rsidRPr="00720D78">
        <w:rPr>
          <w:rFonts w:asciiTheme="minorBidi" w:hAnsiTheme="minorBidi"/>
          <w:lang w:val="en-US"/>
        </w:rPr>
        <w:t xml:space="preserve"> numbers </w:t>
      </w:r>
    </w:p>
    <w:p w14:paraId="66ADE728" w14:textId="24E9247D" w:rsidR="00F21A33" w:rsidRPr="00720D78" w:rsidRDefault="006F35D4" w:rsidP="00720D78">
      <w:pPr>
        <w:pStyle w:val="af4"/>
        <w:rPr>
          <w:rFonts w:asciiTheme="minorBidi" w:hAnsiTheme="minorBidi"/>
          <w:lang w:val="en-US"/>
        </w:rPr>
      </w:pPr>
      <w:r w:rsidRPr="00720D78">
        <w:rPr>
          <w:rFonts w:asciiTheme="minorBidi" w:hAnsiTheme="minorBidi"/>
          <w:lang w:val="en-US"/>
        </w:rPr>
        <w:t xml:space="preserve">Expectation: </w:t>
      </w:r>
      <w:proofErr w:type="gramStart"/>
      <w:r w:rsidRPr="00720D78">
        <w:rPr>
          <w:rFonts w:asciiTheme="minorBidi" w:hAnsiTheme="minorBidi"/>
          <w:lang w:val="en-US"/>
        </w:rPr>
        <w:t>alert(</w:t>
      </w:r>
      <w:proofErr w:type="spellStart"/>
      <w:proofErr w:type="gramEnd"/>
      <w:r w:rsidR="00F21A33" w:rsidRPr="00720D78">
        <w:rPr>
          <w:rFonts w:asciiTheme="minorBidi" w:hAnsiTheme="minorBidi"/>
          <w:lang w:val="en-US"/>
        </w:rPr>
        <w:t>sorry,data</w:t>
      </w:r>
      <w:proofErr w:type="spellEnd"/>
      <w:r w:rsidR="00F21A33" w:rsidRPr="00720D78">
        <w:rPr>
          <w:rFonts w:asciiTheme="minorBidi" w:hAnsiTheme="minorBidi"/>
          <w:lang w:val="en-US"/>
        </w:rPr>
        <w:t xml:space="preserve"> must be </w:t>
      </w:r>
      <w:proofErr w:type="spellStart"/>
      <w:r w:rsidR="00F21A33" w:rsidRPr="00720D78">
        <w:rPr>
          <w:rFonts w:asciiTheme="minorBidi" w:hAnsiTheme="minorBidi"/>
          <w:lang w:val="en-US"/>
        </w:rPr>
        <w:t>binar</w:t>
      </w:r>
      <w:proofErr w:type="spellEnd"/>
      <w:r w:rsidR="00F21A33" w:rsidRPr="00720D78">
        <w:rPr>
          <w:rFonts w:asciiTheme="minorBidi" w:hAnsiTheme="minorBidi"/>
          <w:lang w:val="en-US"/>
        </w:rPr>
        <w:t xml:space="preserve"> vector! please upload new file</w:t>
      </w:r>
    </w:p>
    <w:p w14:paraId="5AF4C997" w14:textId="6DE02722" w:rsidR="006F35D4" w:rsidRPr="006F35D4" w:rsidRDefault="00720D78" w:rsidP="00720D78">
      <w:pPr>
        <w:pStyle w:val="af4"/>
        <w:rPr>
          <w:rFonts w:asciiTheme="minorBidi" w:hAnsiTheme="minorBidi"/>
          <w:b/>
          <w:bCs/>
          <w:sz w:val="32"/>
          <w:szCs w:val="32"/>
          <w:u w:val="single"/>
          <w:rtl/>
          <w:lang w:val="en-US"/>
        </w:rPr>
      </w:pPr>
      <w:r w:rsidRPr="00720D78">
        <w:rPr>
          <w:rFonts w:asciiTheme="minorBidi" w:hAnsiTheme="minorBidi"/>
          <w:lang w:val="en-US"/>
        </w:rPr>
        <w:drawing>
          <wp:anchor distT="0" distB="0" distL="114300" distR="114300" simplePos="0" relativeHeight="251678720" behindDoc="0" locked="0" layoutInCell="1" allowOverlap="1" wp14:anchorId="4D30042D" wp14:editId="73248082">
            <wp:simplePos x="0" y="0"/>
            <wp:positionH relativeFrom="column">
              <wp:posOffset>381692</wp:posOffset>
            </wp:positionH>
            <wp:positionV relativeFrom="paragraph">
              <wp:posOffset>275821</wp:posOffset>
            </wp:positionV>
            <wp:extent cx="4688205" cy="2352675"/>
            <wp:effectExtent l="0" t="0" r="0" b="9525"/>
            <wp:wrapSquare wrapText="bothSides"/>
            <wp:docPr id="5485916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160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8205" cy="2352675"/>
                    </a:xfrm>
                    <a:prstGeom prst="rect">
                      <a:avLst/>
                    </a:prstGeom>
                  </pic:spPr>
                </pic:pic>
              </a:graphicData>
            </a:graphic>
          </wp:anchor>
        </w:drawing>
      </w:r>
      <w:r w:rsidR="00F21A33" w:rsidRPr="00720D78">
        <w:rPr>
          <w:rFonts w:asciiTheme="minorBidi" w:hAnsiTheme="minorBidi"/>
          <w:lang w:val="en-US"/>
        </w:rPr>
        <w:t xml:space="preserve">Result: </w:t>
      </w:r>
      <w:r w:rsidR="006F35D4" w:rsidRPr="00720D78">
        <w:rPr>
          <w:rFonts w:asciiTheme="minorBidi" w:hAnsiTheme="minorBidi"/>
          <w:lang w:val="en-US"/>
        </w:rPr>
        <w:t xml:space="preserve"> </w:t>
      </w:r>
    </w:p>
    <w:p w14:paraId="7B816B28" w14:textId="77777777" w:rsidR="00720D78" w:rsidRDefault="00720D78" w:rsidP="006F35D4">
      <w:pPr>
        <w:ind w:left="283"/>
        <w:rPr>
          <w:rFonts w:asciiTheme="minorBidi" w:hAnsiTheme="minorBidi"/>
          <w:lang w:val="en-US"/>
        </w:rPr>
      </w:pPr>
    </w:p>
    <w:p w14:paraId="1BA46F87" w14:textId="77777777" w:rsidR="00720D78" w:rsidRDefault="00720D78" w:rsidP="006F35D4">
      <w:pPr>
        <w:ind w:left="283"/>
        <w:rPr>
          <w:rFonts w:asciiTheme="minorBidi" w:hAnsiTheme="minorBidi"/>
          <w:lang w:val="en-US"/>
        </w:rPr>
      </w:pPr>
    </w:p>
    <w:p w14:paraId="4664E6E0" w14:textId="77777777" w:rsidR="00720D78" w:rsidRDefault="00720D78" w:rsidP="006F35D4">
      <w:pPr>
        <w:ind w:left="283"/>
        <w:rPr>
          <w:rFonts w:asciiTheme="minorBidi" w:hAnsiTheme="minorBidi"/>
          <w:lang w:val="en-US"/>
        </w:rPr>
      </w:pPr>
    </w:p>
    <w:p w14:paraId="39A9FDDF" w14:textId="77777777" w:rsidR="00720D78" w:rsidRDefault="00720D78" w:rsidP="006F35D4">
      <w:pPr>
        <w:ind w:left="283"/>
        <w:rPr>
          <w:rFonts w:asciiTheme="minorBidi" w:hAnsiTheme="minorBidi"/>
          <w:lang w:val="en-US"/>
        </w:rPr>
      </w:pPr>
    </w:p>
    <w:p w14:paraId="61F5FA22" w14:textId="77777777" w:rsidR="00720D78" w:rsidRDefault="00720D78" w:rsidP="006F35D4">
      <w:pPr>
        <w:ind w:left="283"/>
        <w:rPr>
          <w:rFonts w:asciiTheme="minorBidi" w:hAnsiTheme="minorBidi"/>
          <w:lang w:val="en-US"/>
        </w:rPr>
      </w:pPr>
    </w:p>
    <w:p w14:paraId="27491A2B" w14:textId="77777777" w:rsidR="00720D78" w:rsidRDefault="00720D78" w:rsidP="006F35D4">
      <w:pPr>
        <w:ind w:left="283"/>
        <w:rPr>
          <w:rFonts w:asciiTheme="minorBidi" w:hAnsiTheme="minorBidi"/>
          <w:lang w:val="en-US"/>
        </w:rPr>
      </w:pPr>
    </w:p>
    <w:p w14:paraId="02E8DFEB" w14:textId="77777777" w:rsidR="00720D78" w:rsidRDefault="00720D78" w:rsidP="006F35D4">
      <w:pPr>
        <w:ind w:left="283"/>
        <w:rPr>
          <w:rFonts w:asciiTheme="minorBidi" w:hAnsiTheme="minorBidi"/>
          <w:lang w:val="en-US"/>
        </w:rPr>
      </w:pPr>
    </w:p>
    <w:p w14:paraId="2C55EBD5" w14:textId="77777777" w:rsidR="00720D78" w:rsidRDefault="00720D78" w:rsidP="006F35D4">
      <w:pPr>
        <w:ind w:left="283"/>
        <w:rPr>
          <w:rFonts w:asciiTheme="minorBidi" w:hAnsiTheme="minorBidi"/>
          <w:lang w:val="en-US"/>
        </w:rPr>
      </w:pPr>
    </w:p>
    <w:p w14:paraId="2D7244BB" w14:textId="77777777" w:rsidR="00720D78" w:rsidRDefault="00720D78" w:rsidP="006F35D4">
      <w:pPr>
        <w:ind w:left="283"/>
        <w:rPr>
          <w:rFonts w:asciiTheme="minorBidi" w:hAnsiTheme="minorBidi"/>
          <w:lang w:val="en-US"/>
        </w:rPr>
      </w:pPr>
    </w:p>
    <w:p w14:paraId="4FA474A3" w14:textId="77777777" w:rsidR="00720D78" w:rsidRDefault="00720D78" w:rsidP="006F35D4">
      <w:pPr>
        <w:ind w:left="283"/>
        <w:rPr>
          <w:rFonts w:asciiTheme="minorBidi" w:hAnsiTheme="minorBidi"/>
          <w:lang w:val="en-US"/>
        </w:rPr>
      </w:pPr>
    </w:p>
    <w:p w14:paraId="7FACF552" w14:textId="77777777" w:rsidR="00720D78" w:rsidRDefault="00720D78" w:rsidP="006F35D4">
      <w:pPr>
        <w:ind w:left="283"/>
        <w:rPr>
          <w:rFonts w:asciiTheme="minorBidi" w:hAnsiTheme="minorBidi"/>
          <w:lang w:val="en-US"/>
        </w:rPr>
      </w:pPr>
    </w:p>
    <w:p w14:paraId="6EFCC2FC" w14:textId="77777777" w:rsidR="00720D78" w:rsidRDefault="00720D78" w:rsidP="006F35D4">
      <w:pPr>
        <w:ind w:left="283"/>
        <w:rPr>
          <w:rFonts w:asciiTheme="minorBidi" w:hAnsiTheme="minorBidi"/>
          <w:lang w:val="en-US"/>
        </w:rPr>
      </w:pPr>
    </w:p>
    <w:p w14:paraId="7F440E38" w14:textId="77777777" w:rsidR="00720D78" w:rsidRDefault="00720D78" w:rsidP="006F35D4">
      <w:pPr>
        <w:ind w:left="283"/>
        <w:rPr>
          <w:rFonts w:asciiTheme="minorBidi" w:hAnsiTheme="minorBidi"/>
          <w:lang w:val="en-US"/>
        </w:rPr>
      </w:pPr>
    </w:p>
    <w:p w14:paraId="3D168C80" w14:textId="0CAB43C9" w:rsidR="00720D78" w:rsidRPr="00720D78" w:rsidRDefault="00720D78" w:rsidP="006F35D4">
      <w:pPr>
        <w:ind w:left="283"/>
        <w:rPr>
          <w:rFonts w:asciiTheme="minorBidi" w:eastAsiaTheme="minorHAnsi" w:hAnsiTheme="minorBidi" w:cstheme="minorBidi"/>
          <w:b/>
          <w:bCs/>
          <w:kern w:val="2"/>
          <w:sz w:val="32"/>
          <w:szCs w:val="32"/>
          <w:u w:val="single"/>
          <w:lang w:val="en-US"/>
          <w14:ligatures w14:val="standardContextual"/>
        </w:rPr>
      </w:pPr>
      <w:r w:rsidRPr="00720D78">
        <w:rPr>
          <w:rFonts w:asciiTheme="minorBidi" w:eastAsiaTheme="minorHAnsi" w:hAnsiTheme="minorBidi" w:cstheme="minorBidi"/>
          <w:b/>
          <w:bCs/>
          <w:kern w:val="2"/>
          <w:sz w:val="32"/>
          <w:szCs w:val="32"/>
          <w:u w:val="single"/>
          <w:lang w:val="en-US"/>
          <w14:ligatures w14:val="standardContextual"/>
        </w:rPr>
        <w:t>passed</w:t>
      </w:r>
    </w:p>
    <w:p w14:paraId="7730314F" w14:textId="09841CB3" w:rsidR="003F7989" w:rsidRPr="00720D78" w:rsidRDefault="003F7989" w:rsidP="00720D78">
      <w:pPr>
        <w:pStyle w:val="af4"/>
        <w:numPr>
          <w:ilvl w:val="0"/>
          <w:numId w:val="8"/>
        </w:numPr>
        <w:rPr>
          <w:rFonts w:asciiTheme="minorBidi" w:hAnsiTheme="minorBidi"/>
          <w:lang w:val="en-US"/>
        </w:rPr>
      </w:pPr>
      <w:r w:rsidRPr="00720D78">
        <w:rPr>
          <w:rFonts w:asciiTheme="minorBidi" w:hAnsiTheme="minorBidi"/>
          <w:lang w:val="en-US"/>
        </w:rPr>
        <w:t xml:space="preserve">Valid CSV file </w:t>
      </w:r>
    </w:p>
    <w:p w14:paraId="0EE0A122" w14:textId="77777777" w:rsidR="003F7989" w:rsidRPr="003F7989" w:rsidRDefault="003F7989" w:rsidP="003F7989">
      <w:pPr>
        <w:pStyle w:val="af4"/>
        <w:rPr>
          <w:rFonts w:asciiTheme="minorBidi" w:hAnsiTheme="minorBidi"/>
          <w:lang w:val="en-US"/>
        </w:rPr>
      </w:pPr>
      <w:proofErr w:type="spellStart"/>
      <w:proofErr w:type="gramStart"/>
      <w:r w:rsidRPr="003F7989">
        <w:rPr>
          <w:rFonts w:asciiTheme="minorBidi" w:hAnsiTheme="minorBidi"/>
          <w:lang w:val="en-US"/>
        </w:rPr>
        <w:t>Expectation:alert</w:t>
      </w:r>
      <w:proofErr w:type="spellEnd"/>
      <w:proofErr w:type="gramEnd"/>
      <w:r w:rsidRPr="003F7989">
        <w:rPr>
          <w:rFonts w:asciiTheme="minorBidi" w:hAnsiTheme="minorBidi"/>
          <w:lang w:val="en-US"/>
        </w:rPr>
        <w:t>(File uploaded and processed successfully!) and move to smell details page</w:t>
      </w:r>
    </w:p>
    <w:p w14:paraId="5A924B86" w14:textId="77777777" w:rsidR="003F7989" w:rsidRPr="003F7989" w:rsidRDefault="003F7989" w:rsidP="003F7989">
      <w:pPr>
        <w:pStyle w:val="af4"/>
        <w:rPr>
          <w:rFonts w:asciiTheme="minorBidi" w:hAnsiTheme="minorBidi"/>
          <w:rtl/>
          <w:lang w:val="en-US"/>
        </w:rPr>
      </w:pPr>
      <w:r w:rsidRPr="003F7989">
        <w:rPr>
          <w:rFonts w:asciiTheme="minorBidi" w:hAnsiTheme="minorBidi"/>
          <w:lang w:val="en-US"/>
        </w:rPr>
        <w:t>Result:</w:t>
      </w:r>
    </w:p>
    <w:p w14:paraId="39683A08" w14:textId="77777777" w:rsidR="003F7989" w:rsidRPr="003F7989" w:rsidRDefault="003F7989" w:rsidP="003F7989">
      <w:pPr>
        <w:rPr>
          <w:rFonts w:asciiTheme="minorBidi" w:hAnsiTheme="minorBidi" w:cstheme="minorBidi"/>
          <w:lang w:val="en-US"/>
        </w:rPr>
      </w:pPr>
      <w:r w:rsidRPr="003F7989">
        <w:rPr>
          <w:rFonts w:asciiTheme="minorBidi" w:hAnsiTheme="minorBidi" w:cstheme="minorBidi"/>
          <w:noProof/>
          <w:lang w:val="en-US"/>
        </w:rPr>
        <w:drawing>
          <wp:inline distT="0" distB="0" distL="0" distR="0" wp14:anchorId="12669E74" wp14:editId="05D98EE0">
            <wp:extent cx="2706844" cy="1438592"/>
            <wp:effectExtent l="0" t="0" r="0" b="9525"/>
            <wp:docPr id="15396351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35129" name=""/>
                    <pic:cNvPicPr/>
                  </pic:nvPicPr>
                  <pic:blipFill>
                    <a:blip r:embed="rId39"/>
                    <a:stretch>
                      <a:fillRect/>
                    </a:stretch>
                  </pic:blipFill>
                  <pic:spPr>
                    <a:xfrm>
                      <a:off x="0" y="0"/>
                      <a:ext cx="2738381" cy="1455353"/>
                    </a:xfrm>
                    <a:prstGeom prst="rect">
                      <a:avLst/>
                    </a:prstGeom>
                  </pic:spPr>
                </pic:pic>
              </a:graphicData>
            </a:graphic>
          </wp:inline>
        </w:drawing>
      </w:r>
      <w:r w:rsidRPr="003F7989">
        <w:rPr>
          <w:rFonts w:asciiTheme="minorBidi" w:hAnsiTheme="minorBidi" w:cstheme="minorBidi"/>
          <w:noProof/>
          <w:lang w:val="en-US"/>
        </w:rPr>
        <w:drawing>
          <wp:inline distT="0" distB="0" distL="0" distR="0" wp14:anchorId="064AECD6" wp14:editId="036C8FD5">
            <wp:extent cx="2738928" cy="1452912"/>
            <wp:effectExtent l="0" t="0" r="4445" b="0"/>
            <wp:docPr id="493368822" name="תמונה 1" descr="תמונה שמכילה טקסט, תוכנה,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68822" name="תמונה 1" descr="תמונה שמכילה טקסט, תוכנה, תכונות מולטימדיה, מערכת הפעלה&#10;&#10;התיאור נוצר באופן אוטומטי"/>
                    <pic:cNvPicPr/>
                  </pic:nvPicPr>
                  <pic:blipFill>
                    <a:blip r:embed="rId40"/>
                    <a:stretch>
                      <a:fillRect/>
                    </a:stretch>
                  </pic:blipFill>
                  <pic:spPr>
                    <a:xfrm>
                      <a:off x="0" y="0"/>
                      <a:ext cx="2740302" cy="1453641"/>
                    </a:xfrm>
                    <a:prstGeom prst="rect">
                      <a:avLst/>
                    </a:prstGeom>
                  </pic:spPr>
                </pic:pic>
              </a:graphicData>
            </a:graphic>
          </wp:inline>
        </w:drawing>
      </w:r>
    </w:p>
    <w:p w14:paraId="2ADCEA03" w14:textId="09600704" w:rsidR="003F7989" w:rsidRDefault="003F7989" w:rsidP="00700DA8">
      <w:pPr>
        <w:rPr>
          <w:rFonts w:asciiTheme="minorBidi" w:hAnsiTheme="minorBidi" w:cstheme="minorBidi"/>
          <w:b/>
          <w:bCs/>
          <w:sz w:val="32"/>
          <w:szCs w:val="32"/>
          <w:u w:val="single"/>
          <w:lang w:val="en-US"/>
        </w:rPr>
      </w:pPr>
      <w:r w:rsidRPr="003F7989">
        <w:rPr>
          <w:rFonts w:asciiTheme="minorBidi" w:hAnsiTheme="minorBidi" w:cstheme="minorBidi"/>
          <w:b/>
          <w:bCs/>
          <w:sz w:val="32"/>
          <w:szCs w:val="32"/>
          <w:u w:val="single"/>
          <w:lang w:val="en-US"/>
        </w:rPr>
        <w:t xml:space="preserve">Passed </w:t>
      </w:r>
    </w:p>
    <w:p w14:paraId="72D4DC50" w14:textId="14A86903" w:rsidR="00332DBB" w:rsidRPr="00332DBB" w:rsidRDefault="00332DBB" w:rsidP="006F35D4">
      <w:pPr>
        <w:pStyle w:val="af4"/>
        <w:rPr>
          <w:rFonts w:asciiTheme="minorBidi" w:hAnsiTheme="minorBidi"/>
          <w:b/>
          <w:bCs/>
          <w:sz w:val="32"/>
          <w:szCs w:val="32"/>
          <w:u w:val="single"/>
          <w:rtl/>
          <w:lang w:val="en-US"/>
        </w:rPr>
      </w:pPr>
    </w:p>
    <w:p w14:paraId="780A4569" w14:textId="77777777" w:rsidR="003F7989" w:rsidRPr="003F7989" w:rsidRDefault="003F7989" w:rsidP="003F7989">
      <w:pPr>
        <w:rPr>
          <w:rFonts w:asciiTheme="minorBidi" w:hAnsiTheme="minorBidi" w:cstheme="minorBidi"/>
          <w:b/>
          <w:bCs/>
          <w:sz w:val="24"/>
          <w:szCs w:val="24"/>
          <w:u w:val="single"/>
          <w:rtl/>
          <w:lang w:val="en-US"/>
        </w:rPr>
      </w:pPr>
      <w:r w:rsidRPr="003F7989">
        <w:rPr>
          <w:rFonts w:asciiTheme="minorBidi" w:hAnsiTheme="minorBidi" w:cstheme="minorBidi"/>
          <w:b/>
          <w:bCs/>
          <w:sz w:val="24"/>
          <w:szCs w:val="24"/>
          <w:u w:val="single"/>
          <w:lang w:val="en-US"/>
        </w:rPr>
        <w:t xml:space="preserve">Smell-details screen </w:t>
      </w:r>
    </w:p>
    <w:p w14:paraId="3D15C28F" w14:textId="77777777" w:rsidR="003F7989" w:rsidRPr="003F7989" w:rsidRDefault="003F7989" w:rsidP="003F7989">
      <w:pPr>
        <w:pStyle w:val="af4"/>
        <w:numPr>
          <w:ilvl w:val="0"/>
          <w:numId w:val="9"/>
        </w:numPr>
        <w:rPr>
          <w:rFonts w:asciiTheme="minorBidi" w:hAnsiTheme="minorBidi"/>
          <w:lang w:val="en-US"/>
        </w:rPr>
      </w:pPr>
      <w:r w:rsidRPr="003F7989">
        <w:rPr>
          <w:rFonts w:asciiTheme="minorBidi" w:hAnsiTheme="minorBidi"/>
          <w:lang w:val="en-US"/>
        </w:rPr>
        <w:t xml:space="preserve">Pie chart created after feature change </w:t>
      </w:r>
    </w:p>
    <w:p w14:paraId="06D5B3B5" w14:textId="77777777" w:rsidR="003F7989" w:rsidRPr="003F7989" w:rsidRDefault="003F7989" w:rsidP="003F7989">
      <w:pPr>
        <w:pStyle w:val="af4"/>
        <w:rPr>
          <w:rFonts w:asciiTheme="minorBidi" w:hAnsiTheme="minorBidi"/>
          <w:rtl/>
          <w:lang w:val="en-US"/>
        </w:rPr>
      </w:pPr>
      <w:r w:rsidRPr="003F7989">
        <w:rPr>
          <w:rFonts w:asciiTheme="minorBidi" w:hAnsiTheme="minorBidi"/>
          <w:lang w:val="en-US"/>
        </w:rPr>
        <w:t xml:space="preserve">Expectation: create valid pie chart </w:t>
      </w:r>
      <w:r w:rsidRPr="003F7989">
        <w:rPr>
          <w:rFonts w:asciiTheme="minorBidi" w:hAnsiTheme="minorBidi"/>
          <w:lang w:val="en-US"/>
        </w:rPr>
        <w:br/>
        <w:t xml:space="preserve">result: </w:t>
      </w:r>
    </w:p>
    <w:p w14:paraId="4F5BCC5E" w14:textId="77777777" w:rsidR="003F7989" w:rsidRPr="003F7989" w:rsidRDefault="003F7989" w:rsidP="003F7989">
      <w:pPr>
        <w:rPr>
          <w:rFonts w:asciiTheme="minorBidi" w:hAnsiTheme="minorBidi" w:cstheme="minorBidi"/>
          <w:rtl/>
          <w:lang w:val="en-US"/>
        </w:rPr>
      </w:pPr>
      <w:r w:rsidRPr="003F7989">
        <w:rPr>
          <w:rFonts w:asciiTheme="minorBidi" w:hAnsiTheme="minorBidi" w:cstheme="minorBidi"/>
          <w:noProof/>
          <w:lang w:val="en-US"/>
        </w:rPr>
        <w:lastRenderedPageBreak/>
        <w:drawing>
          <wp:inline distT="0" distB="0" distL="0" distR="0" wp14:anchorId="76D699CB" wp14:editId="21D70286">
            <wp:extent cx="1688618" cy="2115292"/>
            <wp:effectExtent l="0" t="0" r="6985" b="0"/>
            <wp:docPr id="467975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521" name=""/>
                    <pic:cNvPicPr/>
                  </pic:nvPicPr>
                  <pic:blipFill>
                    <a:blip r:embed="rId41"/>
                    <a:stretch>
                      <a:fillRect/>
                    </a:stretch>
                  </pic:blipFill>
                  <pic:spPr>
                    <a:xfrm>
                      <a:off x="0" y="0"/>
                      <a:ext cx="1695452" cy="2123852"/>
                    </a:xfrm>
                    <a:prstGeom prst="rect">
                      <a:avLst/>
                    </a:prstGeom>
                  </pic:spPr>
                </pic:pic>
              </a:graphicData>
            </a:graphic>
          </wp:inline>
        </w:drawing>
      </w:r>
    </w:p>
    <w:p w14:paraId="0FBC1309" w14:textId="77777777" w:rsidR="003F7989" w:rsidRPr="003F7989" w:rsidRDefault="003F7989" w:rsidP="003F7989">
      <w:pPr>
        <w:rPr>
          <w:rFonts w:asciiTheme="minorBidi" w:hAnsiTheme="minorBidi" w:cstheme="minorBidi"/>
          <w:rtl/>
          <w:lang w:val="en-US"/>
        </w:rPr>
      </w:pPr>
    </w:p>
    <w:p w14:paraId="3D32EE6D" w14:textId="77777777" w:rsidR="003F7989" w:rsidRPr="003F7989" w:rsidRDefault="003F7989" w:rsidP="003F7989">
      <w:pPr>
        <w:rPr>
          <w:rFonts w:asciiTheme="minorBidi" w:hAnsiTheme="minorBidi" w:cstheme="minorBidi"/>
          <w:b/>
          <w:bCs/>
          <w:sz w:val="32"/>
          <w:szCs w:val="32"/>
          <w:u w:val="single"/>
          <w:rtl/>
          <w:lang w:val="en-US"/>
        </w:rPr>
      </w:pPr>
      <w:r w:rsidRPr="003F7989">
        <w:rPr>
          <w:rFonts w:asciiTheme="minorBidi" w:hAnsiTheme="minorBidi" w:cstheme="minorBidi"/>
          <w:b/>
          <w:bCs/>
          <w:sz w:val="32"/>
          <w:szCs w:val="32"/>
          <w:u w:val="single"/>
          <w:lang w:val="en-US"/>
        </w:rPr>
        <w:t>Passed</w:t>
      </w:r>
    </w:p>
    <w:p w14:paraId="65F1A13D" w14:textId="77777777" w:rsidR="003F7989" w:rsidRPr="003F7989" w:rsidRDefault="003F7989" w:rsidP="003F7989">
      <w:pPr>
        <w:rPr>
          <w:rFonts w:asciiTheme="minorBidi" w:hAnsiTheme="minorBidi" w:cstheme="minorBidi"/>
          <w:rtl/>
          <w:lang w:val="en-US"/>
        </w:rPr>
      </w:pPr>
    </w:p>
    <w:p w14:paraId="01C3929B" w14:textId="77777777" w:rsidR="003F7989" w:rsidRPr="003F7989" w:rsidRDefault="003F7989" w:rsidP="003F7989">
      <w:pPr>
        <w:pStyle w:val="af4"/>
        <w:numPr>
          <w:ilvl w:val="0"/>
          <w:numId w:val="9"/>
        </w:numPr>
        <w:rPr>
          <w:rFonts w:asciiTheme="minorBidi" w:hAnsiTheme="minorBidi"/>
          <w:lang w:val="en-US"/>
        </w:rPr>
      </w:pPr>
      <w:r w:rsidRPr="003F7989">
        <w:rPr>
          <w:rFonts w:asciiTheme="minorBidi" w:hAnsiTheme="minorBidi"/>
          <w:lang w:val="en-US"/>
        </w:rPr>
        <w:t xml:space="preserve">Smell entered predicted successfully </w:t>
      </w:r>
    </w:p>
    <w:p w14:paraId="46DBF7EF" w14:textId="77777777" w:rsidR="003F7989" w:rsidRPr="003F7989" w:rsidRDefault="003F7989" w:rsidP="003F7989">
      <w:pPr>
        <w:pStyle w:val="af4"/>
        <w:rPr>
          <w:rFonts w:asciiTheme="minorBidi" w:hAnsiTheme="minorBidi"/>
          <w:lang w:val="en-US"/>
        </w:rPr>
      </w:pPr>
      <w:r w:rsidRPr="003F7989">
        <w:rPr>
          <w:rFonts w:asciiTheme="minorBidi" w:hAnsiTheme="minorBidi"/>
          <w:lang w:val="en-US"/>
        </w:rPr>
        <w:t xml:space="preserve">Expectation: for entered smell vector of fishy algorithm predict fishy </w:t>
      </w:r>
    </w:p>
    <w:p w14:paraId="7FC36B6E" w14:textId="77777777" w:rsidR="003F7989" w:rsidRPr="003F7989" w:rsidRDefault="003F7989" w:rsidP="003F7989">
      <w:pPr>
        <w:pStyle w:val="af4"/>
        <w:rPr>
          <w:rFonts w:asciiTheme="minorBidi" w:hAnsiTheme="minorBidi"/>
          <w:lang w:val="en-US"/>
        </w:rPr>
      </w:pPr>
      <w:r w:rsidRPr="003F7989">
        <w:rPr>
          <w:rFonts w:asciiTheme="minorBidi" w:hAnsiTheme="minorBidi"/>
          <w:lang w:val="en-US"/>
        </w:rPr>
        <w:t xml:space="preserve">Result: </w:t>
      </w:r>
    </w:p>
    <w:p w14:paraId="06FD697A" w14:textId="77777777" w:rsidR="003F7989" w:rsidRPr="003F7989" w:rsidRDefault="003F7989" w:rsidP="003F7989">
      <w:pPr>
        <w:pStyle w:val="af4"/>
        <w:rPr>
          <w:rFonts w:asciiTheme="minorBidi" w:hAnsiTheme="minorBidi"/>
          <w:lang w:val="en-US"/>
        </w:rPr>
      </w:pPr>
      <w:r w:rsidRPr="003F7989">
        <w:rPr>
          <w:rFonts w:asciiTheme="minorBidi" w:hAnsiTheme="minorBidi"/>
          <w:noProof/>
          <w:lang w:val="en-US"/>
        </w:rPr>
        <w:drawing>
          <wp:inline distT="0" distB="0" distL="0" distR="0" wp14:anchorId="5088993C" wp14:editId="236B625F">
            <wp:extent cx="2738928" cy="1452912"/>
            <wp:effectExtent l="0" t="0" r="4445" b="0"/>
            <wp:docPr id="1190094008" name="תמונה 1" descr="תמונה שמכילה טקסט, תוכנה, תכונות מולטימדי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68822" name="תמונה 1" descr="תמונה שמכילה טקסט, תוכנה, תכונות מולטימדיה, מערכת הפעלה&#10;&#10;התיאור נוצר באופן אוטומטי"/>
                    <pic:cNvPicPr/>
                  </pic:nvPicPr>
                  <pic:blipFill>
                    <a:blip r:embed="rId40"/>
                    <a:stretch>
                      <a:fillRect/>
                    </a:stretch>
                  </pic:blipFill>
                  <pic:spPr>
                    <a:xfrm>
                      <a:off x="0" y="0"/>
                      <a:ext cx="2740302" cy="1453641"/>
                    </a:xfrm>
                    <a:prstGeom prst="rect">
                      <a:avLst/>
                    </a:prstGeom>
                  </pic:spPr>
                </pic:pic>
              </a:graphicData>
            </a:graphic>
          </wp:inline>
        </w:drawing>
      </w:r>
    </w:p>
    <w:p w14:paraId="6CCB25F3" w14:textId="3A79A4BD" w:rsidR="00BB24C7" w:rsidRPr="00DB6427" w:rsidRDefault="00DB6427" w:rsidP="00DB6427">
      <w:pPr>
        <w:rPr>
          <w:rFonts w:asciiTheme="minorBidi" w:hAnsiTheme="minorBidi"/>
          <w:lang w:val="en-US"/>
        </w:rPr>
      </w:pPr>
      <w:r>
        <w:rPr>
          <w:rFonts w:asciiTheme="minorBidi" w:hAnsiTheme="minorBidi"/>
          <w:b/>
          <w:bCs/>
          <w:sz w:val="32"/>
          <w:szCs w:val="32"/>
          <w:u w:val="single"/>
          <w:lang w:val="en-US"/>
        </w:rPr>
        <w:t>P</w:t>
      </w:r>
      <w:r w:rsidR="003F7989" w:rsidRPr="00700DA8">
        <w:rPr>
          <w:rFonts w:asciiTheme="minorBidi" w:hAnsiTheme="minorBidi"/>
          <w:b/>
          <w:bCs/>
          <w:sz w:val="32"/>
          <w:szCs w:val="32"/>
          <w:u w:val="single"/>
          <w:lang w:val="en-US"/>
        </w:rPr>
        <w:t>asse</w:t>
      </w:r>
      <w:r>
        <w:rPr>
          <w:rFonts w:asciiTheme="minorBidi" w:hAnsiTheme="minorBidi"/>
          <w:b/>
          <w:bCs/>
          <w:sz w:val="32"/>
          <w:szCs w:val="32"/>
          <w:u w:val="single"/>
          <w:lang w:val="en-US"/>
        </w:rPr>
        <w:t>d</w:t>
      </w:r>
    </w:p>
    <w:p w14:paraId="15619118" w14:textId="481FCBDE" w:rsidR="00667C05" w:rsidRDefault="00667C05">
      <w:pPr>
        <w:pStyle w:val="1"/>
        <w:rPr>
          <w:rtl/>
          <w:lang w:val="en-US"/>
        </w:rPr>
      </w:pPr>
      <w:bookmarkStart w:id="38" w:name="_Toc177825795"/>
      <w:r>
        <w:rPr>
          <w:lang w:val="en-US"/>
        </w:rPr>
        <w:t>6.</w:t>
      </w:r>
      <w:r w:rsidR="00D91F51" w:rsidRPr="00BB24C7">
        <w:rPr>
          <w:lang w:val="en-US"/>
        </w:rPr>
        <w:t xml:space="preserve"> </w:t>
      </w:r>
      <w:r w:rsidR="00D91F51" w:rsidRPr="00D91F51">
        <w:rPr>
          <w:lang w:val="en-US"/>
        </w:rPr>
        <w:t>Results and conclusions</w:t>
      </w:r>
      <w:bookmarkEnd w:id="38"/>
    </w:p>
    <w:p w14:paraId="59AB0D72" w14:textId="77777777" w:rsidR="00BB24C7" w:rsidRPr="0022626A" w:rsidRDefault="00BB24C7" w:rsidP="00BB24C7">
      <w:pPr>
        <w:rPr>
          <w:lang w:val="en-US"/>
        </w:rPr>
      </w:pPr>
      <w:r w:rsidRPr="0022626A">
        <w:rPr>
          <w:lang w:val="en-US"/>
        </w:rPr>
        <w:t>The best model we got after the tests is random forest.</w:t>
      </w:r>
    </w:p>
    <w:p w14:paraId="122FBDB0" w14:textId="77777777" w:rsidR="00BB24C7" w:rsidRPr="0022626A" w:rsidRDefault="00BB24C7" w:rsidP="00BB24C7">
      <w:pPr>
        <w:rPr>
          <w:lang w:val="en-US"/>
        </w:rPr>
      </w:pPr>
      <w:r w:rsidRPr="0022626A">
        <w:rPr>
          <w:lang w:val="en-US"/>
        </w:rPr>
        <w:t>We saw that there are features that can be created with the help of other features such as: apple, berry and more and those that are almost not like: alcoholic, balsamic, banana and more.</w:t>
      </w:r>
    </w:p>
    <w:p w14:paraId="4C8CB24C" w14:textId="77777777" w:rsidR="00BB24C7" w:rsidRPr="0022626A" w:rsidRDefault="00BB24C7" w:rsidP="00BB24C7">
      <w:pPr>
        <w:rPr>
          <w:lang w:val="en-US"/>
        </w:rPr>
      </w:pPr>
      <w:r w:rsidRPr="0022626A">
        <w:rPr>
          <w:lang w:val="en-US"/>
        </w:rPr>
        <w:t xml:space="preserve">In addition, we were able to compare one smell against several smells so that our goal was achieved Random Forest reached results of accuracy between 85-93 </w:t>
      </w:r>
      <w:proofErr w:type="gramStart"/>
      <w:r w:rsidRPr="0022626A">
        <w:rPr>
          <w:lang w:val="en-US"/>
        </w:rPr>
        <w:t>percent</w:t>
      </w:r>
      <w:proofErr w:type="gramEnd"/>
      <w:r w:rsidRPr="0022626A">
        <w:rPr>
          <w:lang w:val="en-US"/>
        </w:rPr>
        <w:t xml:space="preserve"> so we significantly improved the accuracy from the previous models:</w:t>
      </w:r>
    </w:p>
    <w:p w14:paraId="0FDF9269" w14:textId="48B1283D" w:rsidR="00BB24C7" w:rsidRDefault="00BB24C7" w:rsidP="003755E2">
      <w:pPr>
        <w:rPr>
          <w:lang w:val="en-US"/>
        </w:rPr>
      </w:pPr>
      <w:r w:rsidRPr="0022626A">
        <w:rPr>
          <w:lang w:val="en-US"/>
        </w:rPr>
        <w:t>POM</w:t>
      </w:r>
      <w:r>
        <w:rPr>
          <w:lang w:val="en-US"/>
        </w:rPr>
        <w:t xml:space="preserve"> </w:t>
      </w:r>
      <w:r w:rsidRPr="0022626A">
        <w:rPr>
          <w:lang w:val="en-US"/>
        </w:rPr>
        <w:t xml:space="preserve">only reached 70 percent accuracy and the central architecture on which we based the code only reached 80 percent accuracy for the </w:t>
      </w:r>
      <w:proofErr w:type="spellStart"/>
      <w:r w:rsidRPr="0022626A">
        <w:rPr>
          <w:lang w:val="en-US"/>
        </w:rPr>
        <w:t>XGBoost</w:t>
      </w:r>
      <w:proofErr w:type="spellEnd"/>
      <w:r w:rsidRPr="0022626A">
        <w:rPr>
          <w:lang w:val="en-US"/>
        </w:rPr>
        <w:t xml:space="preserve"> algorithm</w:t>
      </w:r>
      <w:r>
        <w:rPr>
          <w:lang w:val="en-US"/>
        </w:rPr>
        <w:t>.[1][2]</w:t>
      </w:r>
    </w:p>
    <w:p w14:paraId="5330818E" w14:textId="77777777" w:rsidR="00D06634" w:rsidRDefault="00D06634" w:rsidP="003755E2">
      <w:pPr>
        <w:rPr>
          <w:lang w:val="en-US"/>
        </w:rPr>
      </w:pPr>
    </w:p>
    <w:p w14:paraId="65B2F92A" w14:textId="77777777" w:rsidR="00D06634" w:rsidRDefault="00D06634" w:rsidP="003755E2">
      <w:pPr>
        <w:rPr>
          <w:lang w:val="en-US"/>
        </w:rPr>
      </w:pPr>
    </w:p>
    <w:p w14:paraId="564662AE" w14:textId="77777777" w:rsidR="00D06634" w:rsidRDefault="00D06634" w:rsidP="003755E2">
      <w:pPr>
        <w:rPr>
          <w:lang w:val="en-US"/>
        </w:rPr>
      </w:pPr>
    </w:p>
    <w:p w14:paraId="30A37E49" w14:textId="77777777" w:rsidR="00D06634" w:rsidRDefault="00D06634" w:rsidP="003755E2">
      <w:pPr>
        <w:rPr>
          <w:lang w:val="en-US"/>
        </w:rPr>
      </w:pPr>
    </w:p>
    <w:p w14:paraId="3E91BBE5" w14:textId="77777777" w:rsidR="00D06634" w:rsidRPr="00BB24C7" w:rsidRDefault="00D06634" w:rsidP="003755E2">
      <w:pPr>
        <w:rPr>
          <w:lang w:val="en-US"/>
        </w:rPr>
      </w:pPr>
    </w:p>
    <w:p w14:paraId="08788E17" w14:textId="0124FC5B" w:rsidR="00B96E67" w:rsidRDefault="00B96E67" w:rsidP="00B96E67">
      <w:pPr>
        <w:pStyle w:val="1"/>
        <w:rPr>
          <w:lang w:val="en-US"/>
        </w:rPr>
      </w:pPr>
      <w:bookmarkStart w:id="39" w:name="_Toc177825796"/>
      <w:r>
        <w:rPr>
          <w:lang w:val="en-US"/>
        </w:rPr>
        <w:lastRenderedPageBreak/>
        <w:t>7.User Guide</w:t>
      </w:r>
      <w:bookmarkEnd w:id="39"/>
    </w:p>
    <w:p w14:paraId="41C6006A" w14:textId="77777777" w:rsidR="00B96E67" w:rsidRPr="00CD4FBB" w:rsidRDefault="00B96E67" w:rsidP="00B96E67">
      <w:pPr>
        <w:jc w:val="center"/>
        <w:rPr>
          <w:rFonts w:asciiTheme="minorBidi" w:hAnsiTheme="minorBidi"/>
          <w:sz w:val="24"/>
          <w:szCs w:val="24"/>
          <w:rtl/>
        </w:rPr>
      </w:pPr>
    </w:p>
    <w:p w14:paraId="640ACBEE" w14:textId="77777777" w:rsidR="00B96E67" w:rsidRPr="00CD4FBB" w:rsidRDefault="00B96E67" w:rsidP="00B96E67">
      <w:pPr>
        <w:jc w:val="right"/>
        <w:rPr>
          <w:rFonts w:asciiTheme="minorBidi" w:hAnsiTheme="minorBidi"/>
          <w:sz w:val="24"/>
          <w:szCs w:val="24"/>
          <w:rtl/>
        </w:rPr>
      </w:pPr>
      <w:r w:rsidRPr="00CD4FBB">
        <w:rPr>
          <w:rFonts w:asciiTheme="minorBidi" w:hAnsiTheme="minorBidi"/>
          <w:noProof/>
          <w:sz w:val="24"/>
          <w:szCs w:val="24"/>
        </w:rPr>
        <w:drawing>
          <wp:inline distT="0" distB="0" distL="0" distR="0" wp14:anchorId="4CB0AD8F" wp14:editId="30FF1FBE">
            <wp:extent cx="5273040" cy="2385060"/>
            <wp:effectExtent l="0" t="0" r="3810" b="0"/>
            <wp:docPr id="19980009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2385060"/>
                    </a:xfrm>
                    <a:prstGeom prst="rect">
                      <a:avLst/>
                    </a:prstGeom>
                    <a:noFill/>
                    <a:ln>
                      <a:noFill/>
                    </a:ln>
                  </pic:spPr>
                </pic:pic>
              </a:graphicData>
            </a:graphic>
          </wp:inline>
        </w:drawing>
      </w:r>
    </w:p>
    <w:p w14:paraId="0D3E6492" w14:textId="77777777" w:rsidR="00B96E67" w:rsidRPr="00DB6427" w:rsidRDefault="00B96E67" w:rsidP="00B96E67">
      <w:pPr>
        <w:rPr>
          <w:rFonts w:asciiTheme="minorBidi" w:hAnsiTheme="minorBidi"/>
          <w:b/>
          <w:bCs/>
          <w:sz w:val="24"/>
          <w:szCs w:val="24"/>
          <w:u w:val="single"/>
          <w:lang w:val="en-US"/>
        </w:rPr>
      </w:pPr>
      <w:r w:rsidRPr="00DB6427">
        <w:rPr>
          <w:rFonts w:asciiTheme="minorBidi" w:hAnsiTheme="minorBidi"/>
          <w:b/>
          <w:bCs/>
          <w:sz w:val="24"/>
          <w:szCs w:val="24"/>
          <w:u w:val="single"/>
          <w:lang w:val="en-US"/>
        </w:rPr>
        <w:t>home page</w:t>
      </w:r>
    </w:p>
    <w:p w14:paraId="2DA4F93A"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 xml:space="preserve"> (login)</w:t>
      </w:r>
    </w:p>
    <w:p w14:paraId="2CF9E4C9"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1. Enter the username and password you created during registration.</w:t>
      </w:r>
    </w:p>
    <w:p w14:paraId="09CACE23"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2. Click the Login button.</w:t>
      </w:r>
    </w:p>
    <w:p w14:paraId="4452C365"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If the details are incorrect, you will receive an error message: "Incorrect username or password."</w:t>
      </w:r>
    </w:p>
    <w:p w14:paraId="361ED9C0"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If the user name does not exist in the system, a message will be received: "User not found."</w:t>
      </w:r>
    </w:p>
    <w:p w14:paraId="58946F58"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If the connection was successful, you will be transferred to the Add Smell page.</w:t>
      </w:r>
    </w:p>
    <w:p w14:paraId="51805F94" w14:textId="77777777" w:rsidR="00B96E67" w:rsidRPr="00B96E67" w:rsidRDefault="00B96E67" w:rsidP="00B96E67">
      <w:pPr>
        <w:rPr>
          <w:rFonts w:asciiTheme="minorBidi" w:hAnsiTheme="minorBidi"/>
          <w:sz w:val="24"/>
          <w:szCs w:val="24"/>
          <w:lang w:val="en-US"/>
        </w:rPr>
      </w:pPr>
    </w:p>
    <w:p w14:paraId="44DF9E16" w14:textId="77777777" w:rsidR="00B96E67" w:rsidRPr="00CD4FBB" w:rsidRDefault="00B96E67" w:rsidP="00B96E67">
      <w:pPr>
        <w:rPr>
          <w:rFonts w:asciiTheme="minorBidi" w:hAnsiTheme="minorBidi"/>
          <w:sz w:val="24"/>
          <w:szCs w:val="24"/>
        </w:rPr>
      </w:pPr>
      <w:r w:rsidRPr="00CD4FBB">
        <w:rPr>
          <w:rFonts w:asciiTheme="minorBidi" w:hAnsiTheme="minorBidi"/>
          <w:noProof/>
          <w:sz w:val="24"/>
          <w:szCs w:val="24"/>
        </w:rPr>
        <w:drawing>
          <wp:inline distT="0" distB="0" distL="0" distR="0" wp14:anchorId="467178DD" wp14:editId="0A36A302">
            <wp:extent cx="5274310" cy="2411095"/>
            <wp:effectExtent l="0" t="0" r="2540" b="8255"/>
            <wp:docPr id="13849573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7301" name=""/>
                    <pic:cNvPicPr/>
                  </pic:nvPicPr>
                  <pic:blipFill>
                    <a:blip r:embed="rId43"/>
                    <a:stretch>
                      <a:fillRect/>
                    </a:stretch>
                  </pic:blipFill>
                  <pic:spPr>
                    <a:xfrm>
                      <a:off x="0" y="0"/>
                      <a:ext cx="5274310" cy="2411095"/>
                    </a:xfrm>
                    <a:prstGeom prst="rect">
                      <a:avLst/>
                    </a:prstGeom>
                  </pic:spPr>
                </pic:pic>
              </a:graphicData>
            </a:graphic>
          </wp:inline>
        </w:drawing>
      </w:r>
    </w:p>
    <w:p w14:paraId="51C08C5B" w14:textId="77777777" w:rsidR="00B96E67" w:rsidRPr="00DB6427" w:rsidRDefault="00B96E67" w:rsidP="00B96E67">
      <w:pPr>
        <w:rPr>
          <w:rFonts w:asciiTheme="minorBidi" w:hAnsiTheme="minorBidi"/>
          <w:b/>
          <w:bCs/>
          <w:sz w:val="24"/>
          <w:szCs w:val="24"/>
          <w:u w:val="single"/>
          <w:lang w:val="en-US"/>
        </w:rPr>
      </w:pPr>
      <w:r w:rsidRPr="00DB6427">
        <w:rPr>
          <w:rFonts w:asciiTheme="minorBidi" w:hAnsiTheme="minorBidi"/>
          <w:b/>
          <w:bCs/>
          <w:sz w:val="24"/>
          <w:szCs w:val="24"/>
          <w:u w:val="single"/>
          <w:lang w:val="en-US"/>
        </w:rPr>
        <w:t>Registration page</w:t>
      </w:r>
    </w:p>
    <w:p w14:paraId="62D55B25"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(register)</w:t>
      </w:r>
    </w:p>
    <w:p w14:paraId="2E167D59"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Fill in the following fields:</w:t>
      </w:r>
    </w:p>
    <w:p w14:paraId="2FD3902E"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Username: Choose a unique username.</w:t>
      </w:r>
    </w:p>
    <w:p w14:paraId="624F0E2C"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Password: Choose a strong password.</w:t>
      </w:r>
    </w:p>
    <w:p w14:paraId="0DDFA98B"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Email: Enter a valid email address.</w:t>
      </w:r>
    </w:p>
    <w:p w14:paraId="58780120"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lastRenderedPageBreak/>
        <w:t>Click the Sign Up button.</w:t>
      </w:r>
    </w:p>
    <w:p w14:paraId="0ED01B58"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If the username already exists in the system, you will receive an error message: "Username already exists. Please choose a different username."</w:t>
      </w:r>
    </w:p>
    <w:p w14:paraId="60B5B5F7"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If the registration was successful, you will receive a success message: "Registration successful!".</w:t>
      </w:r>
    </w:p>
    <w:p w14:paraId="3612AB02"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 Back to Login: There is a button on the top right that allows you to log out and return to the login page.</w:t>
      </w:r>
    </w:p>
    <w:p w14:paraId="0537433F" w14:textId="77777777" w:rsidR="00B96E67" w:rsidRPr="00CD4FBB" w:rsidRDefault="00B96E67" w:rsidP="00B96E67">
      <w:pPr>
        <w:rPr>
          <w:rFonts w:asciiTheme="minorBidi" w:hAnsiTheme="minorBidi"/>
          <w:sz w:val="24"/>
          <w:szCs w:val="24"/>
          <w:rtl/>
        </w:rPr>
      </w:pPr>
      <w:r w:rsidRPr="00CD4FBB">
        <w:rPr>
          <w:rFonts w:asciiTheme="minorBidi" w:hAnsiTheme="minorBidi"/>
          <w:noProof/>
          <w:sz w:val="24"/>
          <w:szCs w:val="24"/>
        </w:rPr>
        <w:drawing>
          <wp:inline distT="0" distB="0" distL="0" distR="0" wp14:anchorId="6D184CB4" wp14:editId="58439272">
            <wp:extent cx="5274310" cy="2423795"/>
            <wp:effectExtent l="0" t="0" r="2540" b="0"/>
            <wp:docPr id="15018736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3675" name=""/>
                    <pic:cNvPicPr/>
                  </pic:nvPicPr>
                  <pic:blipFill>
                    <a:blip r:embed="rId44"/>
                    <a:stretch>
                      <a:fillRect/>
                    </a:stretch>
                  </pic:blipFill>
                  <pic:spPr>
                    <a:xfrm>
                      <a:off x="0" y="0"/>
                      <a:ext cx="5274310" cy="2423795"/>
                    </a:xfrm>
                    <a:prstGeom prst="rect">
                      <a:avLst/>
                    </a:prstGeom>
                  </pic:spPr>
                </pic:pic>
              </a:graphicData>
            </a:graphic>
          </wp:inline>
        </w:drawing>
      </w:r>
    </w:p>
    <w:p w14:paraId="341B815C" w14:textId="77777777" w:rsidR="00B96E67" w:rsidRPr="00B96E67" w:rsidRDefault="00B96E67" w:rsidP="00B96E67">
      <w:pPr>
        <w:rPr>
          <w:rFonts w:asciiTheme="minorBidi" w:hAnsiTheme="minorBidi"/>
          <w:sz w:val="24"/>
          <w:szCs w:val="24"/>
          <w:lang w:val="en-US"/>
        </w:rPr>
      </w:pPr>
      <w:r w:rsidRPr="00DB6427">
        <w:rPr>
          <w:rFonts w:asciiTheme="minorBidi" w:hAnsiTheme="minorBidi"/>
          <w:b/>
          <w:bCs/>
          <w:sz w:val="24"/>
          <w:szCs w:val="24"/>
          <w:u w:val="single"/>
          <w:lang w:val="en-US"/>
        </w:rPr>
        <w:t>Add Smell page</w:t>
      </w:r>
      <w:r w:rsidRPr="00B96E67">
        <w:rPr>
          <w:rFonts w:asciiTheme="minorBidi" w:hAnsiTheme="minorBidi"/>
          <w:sz w:val="24"/>
          <w:szCs w:val="24"/>
          <w:lang w:val="en-US"/>
        </w:rPr>
        <w:t>.</w:t>
      </w:r>
    </w:p>
    <w:p w14:paraId="1E3E661D"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After logging in, you will be taken to the Add Smell page.</w:t>
      </w:r>
    </w:p>
    <w:p w14:paraId="5AE02925"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Upload a CSV file with the scent information you want to add.</w:t>
      </w:r>
    </w:p>
    <w:p w14:paraId="1DC9BE25" w14:textId="655A808D" w:rsidR="00B96E67" w:rsidRPr="00B96E67" w:rsidRDefault="00B96E67" w:rsidP="009D283C">
      <w:pPr>
        <w:rPr>
          <w:rFonts w:asciiTheme="minorBidi" w:hAnsiTheme="minorBidi"/>
          <w:sz w:val="24"/>
          <w:szCs w:val="24"/>
          <w:lang w:val="en-US"/>
        </w:rPr>
      </w:pPr>
      <w:r w:rsidRPr="00B96E67">
        <w:rPr>
          <w:rFonts w:asciiTheme="minorBidi" w:hAnsiTheme="minorBidi"/>
          <w:sz w:val="24"/>
          <w:szCs w:val="24"/>
          <w:lang w:val="en-US"/>
        </w:rPr>
        <w:t xml:space="preserve">Click the Go </w:t>
      </w:r>
      <w:proofErr w:type="spellStart"/>
      <w:proofErr w:type="gramStart"/>
      <w:r w:rsidRPr="00B96E67">
        <w:rPr>
          <w:rFonts w:asciiTheme="minorBidi" w:hAnsiTheme="minorBidi"/>
          <w:sz w:val="24"/>
          <w:szCs w:val="24"/>
          <w:lang w:val="en-US"/>
        </w:rPr>
        <w:t>button.You</w:t>
      </w:r>
      <w:proofErr w:type="spellEnd"/>
      <w:proofErr w:type="gramEnd"/>
      <w:r w:rsidRPr="00B96E67">
        <w:rPr>
          <w:rFonts w:asciiTheme="minorBidi" w:hAnsiTheme="minorBidi"/>
          <w:sz w:val="24"/>
          <w:szCs w:val="24"/>
          <w:lang w:val="en-US"/>
        </w:rPr>
        <w:t xml:space="preserve"> will be transferred to the Smell Details page, where the name of the identified smell will be displayed and in addition a pie graph with the percentages of the smells in different categories of which the smell is composed.</w:t>
      </w:r>
    </w:p>
    <w:p w14:paraId="5F905E9E"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 Logout: There is a button on the top right that allows you to log out and return to the login page.</w:t>
      </w:r>
    </w:p>
    <w:p w14:paraId="408AB0AF" w14:textId="77777777" w:rsidR="00B96E67" w:rsidRPr="00B96E67" w:rsidRDefault="00B96E67" w:rsidP="00B96E67">
      <w:pPr>
        <w:rPr>
          <w:rFonts w:asciiTheme="minorBidi" w:hAnsiTheme="minorBidi"/>
          <w:sz w:val="24"/>
          <w:szCs w:val="24"/>
          <w:lang w:val="en-US"/>
        </w:rPr>
      </w:pPr>
    </w:p>
    <w:p w14:paraId="23A908E3" w14:textId="1C01CC1F" w:rsidR="00B96E67" w:rsidRPr="00B96E67" w:rsidRDefault="009D283C" w:rsidP="00B96E67">
      <w:pPr>
        <w:rPr>
          <w:rFonts w:asciiTheme="minorBidi" w:hAnsiTheme="minorBidi"/>
          <w:sz w:val="24"/>
          <w:szCs w:val="24"/>
          <w:lang w:val="en-US"/>
        </w:rPr>
      </w:pPr>
      <w:r w:rsidRPr="00CD4FBB">
        <w:rPr>
          <w:rFonts w:asciiTheme="minorBidi" w:hAnsiTheme="minorBidi"/>
          <w:noProof/>
          <w:sz w:val="24"/>
          <w:szCs w:val="24"/>
        </w:rPr>
        <w:drawing>
          <wp:inline distT="0" distB="0" distL="0" distR="0" wp14:anchorId="0C00902A" wp14:editId="1B6E0EE0">
            <wp:extent cx="5274310" cy="2389505"/>
            <wp:effectExtent l="0" t="0" r="2540" b="0"/>
            <wp:docPr id="2085833050" name="תמונה 3"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33050" name="תמונה 3" descr="תמונה שמכילה טקסט, צילום מסך&#10;&#10;התיאור נוצר באופן אוטומט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89505"/>
                    </a:xfrm>
                    <a:prstGeom prst="rect">
                      <a:avLst/>
                    </a:prstGeom>
                    <a:noFill/>
                    <a:ln>
                      <a:noFill/>
                    </a:ln>
                  </pic:spPr>
                </pic:pic>
              </a:graphicData>
            </a:graphic>
          </wp:inline>
        </w:drawing>
      </w:r>
    </w:p>
    <w:p w14:paraId="26C6A1BE" w14:textId="77777777" w:rsidR="00B96E67" w:rsidRPr="00B96E67" w:rsidRDefault="00B96E67" w:rsidP="00B96E67">
      <w:pPr>
        <w:rPr>
          <w:rFonts w:asciiTheme="minorBidi" w:hAnsiTheme="minorBidi"/>
          <w:sz w:val="24"/>
          <w:szCs w:val="24"/>
          <w:lang w:val="en-US"/>
        </w:rPr>
      </w:pPr>
    </w:p>
    <w:p w14:paraId="2D37AF1F" w14:textId="77777777" w:rsidR="00B96E67" w:rsidRPr="00B96E67" w:rsidRDefault="00B96E67" w:rsidP="00B96E67">
      <w:pPr>
        <w:rPr>
          <w:rFonts w:asciiTheme="minorBidi" w:hAnsiTheme="minorBidi"/>
          <w:sz w:val="24"/>
          <w:szCs w:val="24"/>
          <w:lang w:val="en-US"/>
        </w:rPr>
      </w:pPr>
    </w:p>
    <w:p w14:paraId="4C45FB79" w14:textId="042107A3" w:rsidR="00B96E67" w:rsidRPr="00006817" w:rsidRDefault="009D283C" w:rsidP="00B96E67">
      <w:pPr>
        <w:rPr>
          <w:rFonts w:asciiTheme="minorBidi" w:hAnsiTheme="minorBidi"/>
          <w:sz w:val="24"/>
          <w:szCs w:val="24"/>
        </w:rPr>
      </w:pPr>
      <w:r w:rsidRPr="00CD4FBB">
        <w:rPr>
          <w:rFonts w:asciiTheme="minorBidi" w:hAnsiTheme="minorBidi"/>
          <w:noProof/>
          <w:sz w:val="24"/>
          <w:szCs w:val="24"/>
        </w:rPr>
        <w:lastRenderedPageBreak/>
        <w:drawing>
          <wp:inline distT="0" distB="0" distL="0" distR="0" wp14:anchorId="022E9EA8" wp14:editId="1842C74C">
            <wp:extent cx="5274310" cy="2399665"/>
            <wp:effectExtent l="0" t="0" r="2540" b="635"/>
            <wp:docPr id="1164309118"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9118" name="תמונה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p w14:paraId="33CD282D" w14:textId="240596FE" w:rsidR="00B96E67" w:rsidRPr="00CD4FBB" w:rsidRDefault="00B96E67" w:rsidP="00B96E67">
      <w:pPr>
        <w:rPr>
          <w:rFonts w:asciiTheme="minorBidi" w:hAnsiTheme="minorBidi"/>
          <w:sz w:val="24"/>
          <w:szCs w:val="24"/>
        </w:rPr>
      </w:pPr>
    </w:p>
    <w:p w14:paraId="608B0A4E" w14:textId="77777777" w:rsidR="00B96E67" w:rsidRPr="00CD4FBB" w:rsidRDefault="00B96E67" w:rsidP="00B96E67">
      <w:pPr>
        <w:rPr>
          <w:rFonts w:asciiTheme="minorBidi" w:hAnsiTheme="minorBidi"/>
          <w:sz w:val="24"/>
          <w:szCs w:val="24"/>
        </w:rPr>
      </w:pPr>
    </w:p>
    <w:p w14:paraId="511748DF" w14:textId="46817FF7" w:rsidR="00B96E67" w:rsidRPr="00DB6427" w:rsidRDefault="00B96E67" w:rsidP="00B96E67">
      <w:pPr>
        <w:rPr>
          <w:rFonts w:asciiTheme="minorBidi" w:hAnsiTheme="minorBidi"/>
          <w:b/>
          <w:bCs/>
          <w:sz w:val="24"/>
          <w:szCs w:val="24"/>
          <w:u w:val="single"/>
          <w:lang w:val="en-US"/>
        </w:rPr>
      </w:pPr>
      <w:proofErr w:type="spellStart"/>
      <w:r w:rsidRPr="00DB6427">
        <w:rPr>
          <w:rFonts w:asciiTheme="minorBidi" w:hAnsiTheme="minorBidi"/>
          <w:b/>
          <w:bCs/>
          <w:sz w:val="24"/>
          <w:szCs w:val="24"/>
          <w:u w:val="single"/>
          <w:lang w:val="en-US"/>
        </w:rPr>
        <w:t>SmellDetails</w:t>
      </w:r>
      <w:proofErr w:type="spellEnd"/>
      <w:r w:rsidR="00DB6427" w:rsidRPr="00DB6427">
        <w:rPr>
          <w:rFonts w:asciiTheme="minorBidi" w:hAnsiTheme="minorBidi"/>
          <w:b/>
          <w:bCs/>
          <w:sz w:val="24"/>
          <w:szCs w:val="24"/>
          <w:u w:val="single"/>
          <w:lang w:val="en-US"/>
        </w:rPr>
        <w:t xml:space="preserve"> page</w:t>
      </w:r>
    </w:p>
    <w:p w14:paraId="05537A7E"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The name of the smell detected by the user is also shown to the user in how many ways the smell that he entered can be produced, that is, how many vectors make it up.</w:t>
      </w:r>
    </w:p>
    <w:p w14:paraId="6E8EE154"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In addition, two graphs are shown:</w:t>
      </w:r>
    </w:p>
    <w:p w14:paraId="7A673E23" w14:textId="77777777" w:rsidR="00B96E67" w:rsidRPr="00B96E67" w:rsidRDefault="00B96E67" w:rsidP="00B96E67">
      <w:pPr>
        <w:rPr>
          <w:rFonts w:asciiTheme="minorBidi" w:hAnsiTheme="minorBidi"/>
          <w:sz w:val="24"/>
          <w:szCs w:val="24"/>
          <w:lang w:val="en-US"/>
        </w:rPr>
      </w:pPr>
      <w:r w:rsidRPr="00B96E67">
        <w:rPr>
          <w:rFonts w:asciiTheme="minorBidi" w:hAnsiTheme="minorBidi"/>
          <w:sz w:val="24"/>
          <w:szCs w:val="24"/>
          <w:lang w:val="en-US"/>
        </w:rPr>
        <w:t>A pie graph for each scent component that the user selects from a list according to the scent components found in the data set, describing the percentage of scents that contain the scent without using it and when using it and a bar graph depicting whether the resulting scent components were obtained by using them or in some other way i.e. whether their bit in the vector was on.</w:t>
      </w:r>
    </w:p>
    <w:p w14:paraId="65C7B0D6" w14:textId="77777777" w:rsidR="00B96E67" w:rsidRDefault="00B96E67" w:rsidP="00B96E67">
      <w:pPr>
        <w:rPr>
          <w:rFonts w:asciiTheme="minorBidi" w:hAnsiTheme="minorBidi"/>
          <w:sz w:val="24"/>
          <w:szCs w:val="24"/>
          <w:lang w:val="en-US"/>
        </w:rPr>
      </w:pPr>
      <w:r w:rsidRPr="00B96E67">
        <w:rPr>
          <w:rFonts w:asciiTheme="minorBidi" w:hAnsiTheme="minorBidi"/>
          <w:sz w:val="24"/>
          <w:szCs w:val="24"/>
          <w:lang w:val="en-US"/>
        </w:rPr>
        <w:t>* Logout: There is a button on the top right that allows you to log out and return to the login page.</w:t>
      </w:r>
    </w:p>
    <w:p w14:paraId="75483FBB" w14:textId="77777777" w:rsidR="006D28CD" w:rsidRDefault="006D28CD" w:rsidP="00B96E67">
      <w:pPr>
        <w:rPr>
          <w:rFonts w:asciiTheme="minorBidi" w:hAnsiTheme="minorBidi"/>
          <w:sz w:val="24"/>
          <w:szCs w:val="24"/>
          <w:lang w:val="en-US"/>
        </w:rPr>
      </w:pPr>
    </w:p>
    <w:p w14:paraId="176D2E1B" w14:textId="77777777" w:rsidR="006D28CD" w:rsidRDefault="006D28CD" w:rsidP="00B96E67">
      <w:pPr>
        <w:rPr>
          <w:rFonts w:asciiTheme="minorBidi" w:hAnsiTheme="minorBidi"/>
          <w:sz w:val="24"/>
          <w:szCs w:val="24"/>
          <w:lang w:val="en-US"/>
        </w:rPr>
      </w:pPr>
    </w:p>
    <w:p w14:paraId="3ED9412F" w14:textId="77777777" w:rsidR="006D28CD" w:rsidRDefault="006D28CD" w:rsidP="00B96E67">
      <w:pPr>
        <w:rPr>
          <w:rFonts w:asciiTheme="minorBidi" w:hAnsiTheme="minorBidi"/>
          <w:sz w:val="24"/>
          <w:szCs w:val="24"/>
          <w:lang w:val="en-US"/>
        </w:rPr>
      </w:pPr>
    </w:p>
    <w:p w14:paraId="02D21E4D" w14:textId="77777777" w:rsidR="006D28CD" w:rsidRDefault="006D28CD" w:rsidP="00B96E67">
      <w:pPr>
        <w:rPr>
          <w:rFonts w:asciiTheme="minorBidi" w:hAnsiTheme="minorBidi"/>
          <w:sz w:val="24"/>
          <w:szCs w:val="24"/>
          <w:lang w:val="en-US"/>
        </w:rPr>
      </w:pPr>
    </w:p>
    <w:p w14:paraId="236190BB" w14:textId="77777777" w:rsidR="006D28CD" w:rsidRDefault="006D28CD" w:rsidP="00B96E67">
      <w:pPr>
        <w:rPr>
          <w:rFonts w:asciiTheme="minorBidi" w:hAnsiTheme="minorBidi"/>
          <w:sz w:val="24"/>
          <w:szCs w:val="24"/>
          <w:lang w:val="en-US"/>
        </w:rPr>
      </w:pPr>
    </w:p>
    <w:p w14:paraId="0704AF09" w14:textId="77777777" w:rsidR="006D28CD" w:rsidRDefault="006D28CD" w:rsidP="00B96E67">
      <w:pPr>
        <w:rPr>
          <w:rFonts w:asciiTheme="minorBidi" w:hAnsiTheme="minorBidi"/>
          <w:sz w:val="24"/>
          <w:szCs w:val="24"/>
          <w:lang w:val="en-US"/>
        </w:rPr>
      </w:pPr>
    </w:p>
    <w:p w14:paraId="1183CA2C" w14:textId="77777777" w:rsidR="006D28CD" w:rsidRDefault="006D28CD" w:rsidP="00B96E67">
      <w:pPr>
        <w:rPr>
          <w:rFonts w:asciiTheme="minorBidi" w:hAnsiTheme="minorBidi"/>
          <w:sz w:val="24"/>
          <w:szCs w:val="24"/>
          <w:lang w:val="en-US"/>
        </w:rPr>
      </w:pPr>
    </w:p>
    <w:p w14:paraId="24D3900D" w14:textId="77777777" w:rsidR="006D28CD" w:rsidRDefault="006D28CD" w:rsidP="00B96E67">
      <w:pPr>
        <w:rPr>
          <w:rFonts w:asciiTheme="minorBidi" w:hAnsiTheme="minorBidi"/>
          <w:sz w:val="24"/>
          <w:szCs w:val="24"/>
          <w:lang w:val="en-US"/>
        </w:rPr>
      </w:pPr>
    </w:p>
    <w:p w14:paraId="3C1B6A63" w14:textId="77777777" w:rsidR="006D28CD" w:rsidRDefault="006D28CD" w:rsidP="00B96E67">
      <w:pPr>
        <w:rPr>
          <w:rFonts w:asciiTheme="minorBidi" w:hAnsiTheme="minorBidi"/>
          <w:sz w:val="24"/>
          <w:szCs w:val="24"/>
          <w:lang w:val="en-US"/>
        </w:rPr>
      </w:pPr>
    </w:p>
    <w:p w14:paraId="3EFD44F9" w14:textId="77777777" w:rsidR="006D28CD" w:rsidRDefault="006D28CD" w:rsidP="00B96E67">
      <w:pPr>
        <w:rPr>
          <w:rFonts w:asciiTheme="minorBidi" w:hAnsiTheme="minorBidi"/>
          <w:sz w:val="24"/>
          <w:szCs w:val="24"/>
          <w:lang w:val="en-US"/>
        </w:rPr>
      </w:pPr>
    </w:p>
    <w:p w14:paraId="349A5306" w14:textId="77777777" w:rsidR="006D28CD" w:rsidRDefault="006D28CD" w:rsidP="00B96E67">
      <w:pPr>
        <w:rPr>
          <w:rFonts w:asciiTheme="minorBidi" w:hAnsiTheme="minorBidi"/>
          <w:sz w:val="24"/>
          <w:szCs w:val="24"/>
          <w:lang w:val="en-US"/>
        </w:rPr>
      </w:pPr>
    </w:p>
    <w:p w14:paraId="2172D8D6" w14:textId="77777777" w:rsidR="006D28CD" w:rsidRDefault="006D28CD" w:rsidP="00B96E67">
      <w:pPr>
        <w:rPr>
          <w:rFonts w:asciiTheme="minorBidi" w:hAnsiTheme="minorBidi"/>
          <w:sz w:val="24"/>
          <w:szCs w:val="24"/>
          <w:lang w:val="en-US"/>
        </w:rPr>
      </w:pPr>
    </w:p>
    <w:p w14:paraId="1869EFCC" w14:textId="5F847652" w:rsidR="00B96E67" w:rsidRDefault="00C27AEC" w:rsidP="00B96E67">
      <w:pPr>
        <w:pStyle w:val="1"/>
        <w:rPr>
          <w:lang w:val="en-US"/>
        </w:rPr>
      </w:pPr>
      <w:bookmarkStart w:id="40" w:name="_Toc177825797"/>
      <w:r>
        <w:rPr>
          <w:lang w:val="en-US"/>
        </w:rPr>
        <w:lastRenderedPageBreak/>
        <w:t>8</w:t>
      </w:r>
      <w:r w:rsidR="00B96E67" w:rsidRPr="00B96E67">
        <w:rPr>
          <w:lang w:val="en-US"/>
        </w:rPr>
        <w:t>.</w:t>
      </w:r>
      <w:r w:rsidR="00B96E67" w:rsidRPr="00BB24C7">
        <w:rPr>
          <w:sz w:val="24"/>
          <w:szCs w:val="24"/>
          <w:lang w:val="en-US"/>
        </w:rPr>
        <w:t xml:space="preserve"> </w:t>
      </w:r>
      <w:r w:rsidR="00B96E67" w:rsidRPr="00BB24C7">
        <w:rPr>
          <w:lang w:val="en-US"/>
        </w:rPr>
        <w:t>Maintenance Guide</w:t>
      </w:r>
      <w:bookmarkEnd w:id="40"/>
      <w:r w:rsidR="00B96E67" w:rsidRPr="00BB24C7">
        <w:rPr>
          <w:b/>
          <w:i/>
          <w:iCs/>
          <w:lang w:val="en-US"/>
        </w:rPr>
        <w:t xml:space="preserve"> </w:t>
      </w:r>
      <w:r w:rsidR="00B96E67" w:rsidRPr="00B96E67">
        <w:rPr>
          <w:b/>
          <w:i/>
          <w:iCs/>
          <w:rtl/>
          <w:lang w:val="en-US"/>
        </w:rPr>
        <w:t xml:space="preserve"> </w:t>
      </w:r>
      <w:r w:rsidR="00B96E67" w:rsidRPr="00B96E67">
        <w:rPr>
          <w:b/>
          <w:i/>
          <w:iCs/>
          <w:lang w:val="en-US"/>
        </w:rPr>
        <w:t xml:space="preserve"> </w:t>
      </w:r>
    </w:p>
    <w:p w14:paraId="037390D4" w14:textId="77777777" w:rsidR="00B96E67" w:rsidRPr="00B96E67" w:rsidRDefault="00B96E67" w:rsidP="00B96E67">
      <w:pPr>
        <w:pStyle w:val="1"/>
        <w:rPr>
          <w:rFonts w:asciiTheme="minorBidi" w:hAnsiTheme="minorBidi" w:cstheme="minorBidi"/>
          <w:b/>
          <w:bCs/>
          <w:sz w:val="24"/>
          <w:szCs w:val="24"/>
          <w:lang w:val="en-US"/>
        </w:rPr>
      </w:pPr>
      <w:bookmarkStart w:id="41" w:name="_Toc177825798"/>
      <w:r w:rsidRPr="00B96E67">
        <w:rPr>
          <w:rFonts w:asciiTheme="minorBidi" w:hAnsiTheme="minorBidi" w:cstheme="minorBidi"/>
          <w:b/>
          <w:bCs/>
          <w:sz w:val="24"/>
          <w:szCs w:val="24"/>
          <w:lang w:val="en-US"/>
        </w:rPr>
        <w:t>Work Environment:</w:t>
      </w:r>
      <w:bookmarkEnd w:id="41"/>
    </w:p>
    <w:p w14:paraId="0387C08E" w14:textId="77777777" w:rsidR="00B96E67" w:rsidRPr="00B96E67" w:rsidRDefault="00B96E67" w:rsidP="00B96E67">
      <w:pPr>
        <w:rPr>
          <w:rFonts w:asciiTheme="minorBidi" w:hAnsiTheme="minorBidi" w:cstheme="minorBidi"/>
          <w:sz w:val="24"/>
          <w:szCs w:val="24"/>
          <w:lang w:val="en-US"/>
        </w:rPr>
      </w:pPr>
      <w:r w:rsidRPr="00B96E67">
        <w:rPr>
          <w:rFonts w:asciiTheme="minorBidi" w:hAnsiTheme="minorBidi" w:cstheme="minorBidi"/>
          <w:sz w:val="24"/>
          <w:szCs w:val="24"/>
          <w:lang w:val="en-US"/>
        </w:rPr>
        <w:t>Backend: The backend code can run on any environment that supports Python. We chose PyCharm as our development environment.</w:t>
      </w:r>
      <w:r w:rsidRPr="00B96E67">
        <w:rPr>
          <w:rFonts w:asciiTheme="minorBidi" w:hAnsiTheme="minorBidi" w:cstheme="minorBidi"/>
          <w:sz w:val="24"/>
          <w:szCs w:val="24"/>
          <w:lang w:val="en-US"/>
        </w:rPr>
        <w:br/>
        <w:t>Frontend: The frontend is developed using VSCode.</w:t>
      </w:r>
    </w:p>
    <w:p w14:paraId="09F2A928" w14:textId="77777777" w:rsidR="00B96E67" w:rsidRPr="00B96E67" w:rsidRDefault="00B96E67" w:rsidP="00B96E67">
      <w:pPr>
        <w:pStyle w:val="1"/>
        <w:rPr>
          <w:rFonts w:asciiTheme="minorBidi" w:hAnsiTheme="minorBidi" w:cstheme="minorBidi"/>
          <w:b/>
          <w:bCs/>
          <w:sz w:val="24"/>
          <w:szCs w:val="24"/>
          <w:lang w:val="en-US"/>
        </w:rPr>
      </w:pPr>
      <w:bookmarkStart w:id="42" w:name="_Toc177825799"/>
      <w:r w:rsidRPr="00B96E67">
        <w:rPr>
          <w:rFonts w:asciiTheme="minorBidi" w:hAnsiTheme="minorBidi" w:cstheme="minorBidi"/>
          <w:b/>
          <w:bCs/>
          <w:sz w:val="24"/>
          <w:szCs w:val="24"/>
          <w:lang w:val="en-US"/>
        </w:rPr>
        <w:t>Installations:</w:t>
      </w:r>
      <w:bookmarkEnd w:id="42"/>
    </w:p>
    <w:p w14:paraId="3D502565" w14:textId="77777777" w:rsidR="00B96E67" w:rsidRPr="00B96E67" w:rsidRDefault="00B96E67" w:rsidP="00B96E67">
      <w:pPr>
        <w:pStyle w:val="2"/>
        <w:rPr>
          <w:rFonts w:asciiTheme="minorBidi" w:hAnsiTheme="minorBidi" w:cstheme="minorBidi"/>
          <w:sz w:val="24"/>
          <w:szCs w:val="24"/>
          <w:lang w:val="en-US"/>
        </w:rPr>
      </w:pPr>
      <w:bookmarkStart w:id="43" w:name="_Toc177825800"/>
      <w:r w:rsidRPr="00B96E67">
        <w:rPr>
          <w:rFonts w:asciiTheme="minorBidi" w:hAnsiTheme="minorBidi" w:cstheme="minorBidi"/>
          <w:sz w:val="24"/>
          <w:szCs w:val="24"/>
          <w:lang w:val="en-US"/>
        </w:rPr>
        <w:t>Backend:</w:t>
      </w:r>
      <w:bookmarkEnd w:id="43"/>
    </w:p>
    <w:p w14:paraId="46B76091" w14:textId="77777777" w:rsidR="00B96E67" w:rsidRPr="00B96E67" w:rsidRDefault="00B96E67" w:rsidP="00B96E67">
      <w:pPr>
        <w:rPr>
          <w:rFonts w:asciiTheme="minorBidi" w:hAnsiTheme="minorBidi" w:cstheme="minorBidi"/>
          <w:sz w:val="24"/>
          <w:szCs w:val="24"/>
          <w:lang w:val="en-US"/>
        </w:rPr>
      </w:pPr>
      <w:r w:rsidRPr="00B96E67">
        <w:rPr>
          <w:rFonts w:asciiTheme="minorBidi" w:hAnsiTheme="minorBidi" w:cstheme="minorBidi"/>
          <w:sz w:val="24"/>
          <w:szCs w:val="24"/>
          <w:lang w:val="en-US"/>
        </w:rPr>
        <w:t>To install all necessary dependencies for the backend, open the project in any Python-supported platform and run the following command in the terminal:</w:t>
      </w:r>
      <w:r w:rsidRPr="00B96E67">
        <w:rPr>
          <w:rFonts w:asciiTheme="minorBidi" w:hAnsiTheme="minorBidi" w:cstheme="minorBidi"/>
          <w:sz w:val="24"/>
          <w:szCs w:val="24"/>
          <w:lang w:val="en-US"/>
        </w:rPr>
        <w:br/>
        <w:t>pip install -r requirements.txt</w:t>
      </w:r>
    </w:p>
    <w:p w14:paraId="04008275" w14:textId="77777777" w:rsidR="00B96E67" w:rsidRPr="00B96E67" w:rsidRDefault="00B96E67" w:rsidP="00B96E67">
      <w:pPr>
        <w:pStyle w:val="2"/>
        <w:rPr>
          <w:rFonts w:asciiTheme="minorBidi" w:hAnsiTheme="minorBidi" w:cstheme="minorBidi"/>
          <w:sz w:val="24"/>
          <w:szCs w:val="24"/>
          <w:lang w:val="en-US"/>
        </w:rPr>
      </w:pPr>
      <w:bookmarkStart w:id="44" w:name="_Toc177825801"/>
      <w:r w:rsidRPr="00B96E67">
        <w:rPr>
          <w:rFonts w:asciiTheme="minorBidi" w:hAnsiTheme="minorBidi" w:cstheme="minorBidi"/>
          <w:sz w:val="24"/>
          <w:szCs w:val="24"/>
          <w:lang w:val="en-US"/>
        </w:rPr>
        <w:t>Frontend:</w:t>
      </w:r>
      <w:bookmarkEnd w:id="44"/>
    </w:p>
    <w:p w14:paraId="22996593" w14:textId="77777777" w:rsidR="00B96E67" w:rsidRPr="00B96E67" w:rsidRDefault="00B96E67" w:rsidP="00B96E67">
      <w:pPr>
        <w:rPr>
          <w:rFonts w:asciiTheme="minorBidi" w:hAnsiTheme="minorBidi"/>
          <w:sz w:val="24"/>
          <w:szCs w:val="24"/>
          <w:lang w:val="en-US"/>
        </w:rPr>
      </w:pPr>
      <w:r w:rsidRPr="00B96E67">
        <w:rPr>
          <w:rFonts w:asciiTheme="minorBidi" w:hAnsiTheme="minorBidi" w:cstheme="minorBidi"/>
          <w:sz w:val="24"/>
          <w:szCs w:val="24"/>
          <w:lang w:val="en-US"/>
        </w:rPr>
        <w:t>To install all the required features for the frontend, first, install NodeJS on your machine from this link:</w:t>
      </w:r>
      <w:r w:rsidRPr="00B96E67">
        <w:rPr>
          <w:rFonts w:asciiTheme="minorBidi" w:hAnsiTheme="minorBidi" w:cstheme="minorBidi"/>
          <w:sz w:val="24"/>
          <w:szCs w:val="24"/>
          <w:lang w:val="en-US"/>
        </w:rPr>
        <w:br/>
      </w:r>
      <w:hyperlink r:id="rId47" w:history="1">
        <w:r w:rsidRPr="00B96E67">
          <w:rPr>
            <w:rStyle w:val="Hyperlink"/>
            <w:rFonts w:asciiTheme="minorBidi" w:hAnsiTheme="minorBidi"/>
            <w:sz w:val="24"/>
            <w:szCs w:val="24"/>
            <w:lang w:val="en-US"/>
          </w:rPr>
          <w:t>https://nodejs.org/en</w:t>
        </w:r>
      </w:hyperlink>
    </w:p>
    <w:p w14:paraId="71DA6C2D" w14:textId="77777777" w:rsidR="00B96E67" w:rsidRPr="00B96E67" w:rsidRDefault="00B96E67" w:rsidP="00B96E67">
      <w:pPr>
        <w:rPr>
          <w:rFonts w:asciiTheme="minorBidi" w:hAnsiTheme="minorBidi" w:cstheme="minorBidi"/>
          <w:sz w:val="24"/>
          <w:szCs w:val="24"/>
          <w:lang w:val="en-US"/>
        </w:rPr>
      </w:pPr>
      <w:r w:rsidRPr="00B96E67">
        <w:rPr>
          <w:rFonts w:asciiTheme="minorBidi" w:hAnsiTheme="minorBidi" w:cstheme="minorBidi"/>
          <w:sz w:val="24"/>
          <w:szCs w:val="24"/>
          <w:lang w:val="en-US"/>
        </w:rPr>
        <w:t>After installing NodeJS, run the following command in the terminal:</w:t>
      </w:r>
      <w:r w:rsidRPr="00B96E67">
        <w:rPr>
          <w:rFonts w:asciiTheme="minorBidi" w:hAnsiTheme="minorBidi" w:cstheme="minorBidi"/>
          <w:sz w:val="24"/>
          <w:szCs w:val="24"/>
          <w:lang w:val="en-US"/>
        </w:rPr>
        <w:br/>
        <w:t>npm install</w:t>
      </w:r>
    </w:p>
    <w:p w14:paraId="6374E7E4" w14:textId="77777777" w:rsidR="00B96E67" w:rsidRPr="00B96E67" w:rsidRDefault="00B96E67" w:rsidP="00B96E67">
      <w:pPr>
        <w:pStyle w:val="1"/>
        <w:rPr>
          <w:rFonts w:asciiTheme="minorBidi" w:hAnsiTheme="minorBidi" w:cstheme="minorBidi"/>
          <w:b/>
          <w:bCs/>
          <w:sz w:val="24"/>
          <w:szCs w:val="24"/>
          <w:lang w:val="en-US"/>
        </w:rPr>
      </w:pPr>
      <w:bookmarkStart w:id="45" w:name="_Toc177825802"/>
      <w:r w:rsidRPr="00B96E67">
        <w:rPr>
          <w:rFonts w:asciiTheme="minorBidi" w:hAnsiTheme="minorBidi" w:cstheme="minorBidi"/>
          <w:b/>
          <w:bCs/>
          <w:sz w:val="24"/>
          <w:szCs w:val="24"/>
          <w:lang w:val="en-US"/>
        </w:rPr>
        <w:t>Running the Project:</w:t>
      </w:r>
      <w:bookmarkEnd w:id="45"/>
    </w:p>
    <w:p w14:paraId="16F10540" w14:textId="77777777" w:rsidR="00B96E67" w:rsidRPr="00B96E67" w:rsidRDefault="00B96E67" w:rsidP="00B96E67">
      <w:pPr>
        <w:pStyle w:val="2"/>
        <w:rPr>
          <w:rFonts w:asciiTheme="minorBidi" w:hAnsiTheme="minorBidi" w:cstheme="minorBidi"/>
          <w:sz w:val="24"/>
          <w:szCs w:val="24"/>
          <w:lang w:val="en-US"/>
        </w:rPr>
      </w:pPr>
      <w:bookmarkStart w:id="46" w:name="_Toc177825803"/>
      <w:r w:rsidRPr="00B96E67">
        <w:rPr>
          <w:rFonts w:asciiTheme="minorBidi" w:hAnsiTheme="minorBidi" w:cstheme="minorBidi"/>
          <w:sz w:val="24"/>
          <w:szCs w:val="24"/>
          <w:lang w:val="en-US"/>
        </w:rPr>
        <w:t>Frontend:</w:t>
      </w:r>
      <w:bookmarkEnd w:id="46"/>
    </w:p>
    <w:p w14:paraId="37631F8C" w14:textId="77777777" w:rsidR="00B96E67" w:rsidRPr="00B96E67" w:rsidRDefault="00B96E67" w:rsidP="00B96E67">
      <w:pPr>
        <w:rPr>
          <w:rFonts w:asciiTheme="minorBidi" w:hAnsiTheme="minorBidi" w:cstheme="minorBidi"/>
          <w:sz w:val="24"/>
          <w:szCs w:val="24"/>
          <w:lang w:val="en-US"/>
        </w:rPr>
      </w:pPr>
      <w:r w:rsidRPr="00B96E67">
        <w:rPr>
          <w:rFonts w:asciiTheme="minorBidi" w:hAnsiTheme="minorBidi" w:cstheme="minorBidi"/>
          <w:sz w:val="24"/>
          <w:szCs w:val="24"/>
          <w:lang w:val="en-US"/>
        </w:rPr>
        <w:t>First, start the frontend. Navigate to the front project folder and run the following command in the terminal:</w:t>
      </w:r>
      <w:r w:rsidRPr="00B96E67">
        <w:rPr>
          <w:rFonts w:asciiTheme="minorBidi" w:hAnsiTheme="minorBidi" w:cstheme="minorBidi"/>
          <w:sz w:val="24"/>
          <w:szCs w:val="24"/>
          <w:lang w:val="en-US"/>
        </w:rPr>
        <w:br/>
        <w:t>npm run dev</w:t>
      </w:r>
      <w:r w:rsidRPr="00B96E67">
        <w:rPr>
          <w:rFonts w:asciiTheme="minorBidi" w:hAnsiTheme="minorBidi" w:cstheme="minorBidi"/>
          <w:sz w:val="24"/>
          <w:szCs w:val="24"/>
          <w:lang w:val="en-US"/>
        </w:rPr>
        <w:br/>
        <w:t>You should see an output like this:</w:t>
      </w:r>
    </w:p>
    <w:p w14:paraId="70BE19A5" w14:textId="77777777" w:rsidR="00B96E67" w:rsidRPr="00B96E67" w:rsidRDefault="00B96E67" w:rsidP="004127D5">
      <w:pPr>
        <w:rPr>
          <w:rFonts w:asciiTheme="minorBidi" w:hAnsiTheme="minorBidi" w:cstheme="minorBidi"/>
          <w:sz w:val="24"/>
          <w:szCs w:val="24"/>
          <w:lang w:val="en-US"/>
        </w:rPr>
      </w:pPr>
      <w:r w:rsidRPr="009E3A43">
        <w:rPr>
          <w:noProof/>
          <w:rtl/>
          <w:lang w:val="en-US"/>
        </w:rPr>
        <w:lastRenderedPageBreak/>
        <w:drawing>
          <wp:inline distT="0" distB="0" distL="0" distR="0" wp14:anchorId="15BF4CBF" wp14:editId="66EFEC17">
            <wp:extent cx="5410955" cy="2400635"/>
            <wp:effectExtent l="0" t="0" r="0" b="0"/>
            <wp:docPr id="12230110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1073" name=""/>
                    <pic:cNvPicPr/>
                  </pic:nvPicPr>
                  <pic:blipFill>
                    <a:blip r:embed="rId48"/>
                    <a:stretch>
                      <a:fillRect/>
                    </a:stretch>
                  </pic:blipFill>
                  <pic:spPr>
                    <a:xfrm>
                      <a:off x="0" y="0"/>
                      <a:ext cx="5410955" cy="2400635"/>
                    </a:xfrm>
                    <a:prstGeom prst="rect">
                      <a:avLst/>
                    </a:prstGeom>
                  </pic:spPr>
                </pic:pic>
              </a:graphicData>
            </a:graphic>
          </wp:inline>
        </w:drawing>
      </w:r>
      <w:r w:rsidRPr="00B96E67">
        <w:rPr>
          <w:rFonts w:asciiTheme="minorBidi" w:hAnsiTheme="minorBidi" w:cstheme="minorBidi"/>
          <w:sz w:val="24"/>
          <w:szCs w:val="24"/>
          <w:lang w:val="en-US"/>
        </w:rPr>
        <w:t>Backend:</w:t>
      </w:r>
    </w:p>
    <w:p w14:paraId="47EABC56" w14:textId="77777777" w:rsidR="00B96E67" w:rsidRPr="00B96E67" w:rsidRDefault="00B96E67" w:rsidP="00B96E67">
      <w:pPr>
        <w:rPr>
          <w:rFonts w:asciiTheme="minorBidi" w:hAnsiTheme="minorBidi" w:cstheme="minorBidi"/>
          <w:sz w:val="24"/>
          <w:szCs w:val="24"/>
          <w:lang w:val="en-US"/>
        </w:rPr>
      </w:pPr>
      <w:r w:rsidRPr="00B96E67">
        <w:rPr>
          <w:rFonts w:asciiTheme="minorBidi" w:hAnsiTheme="minorBidi" w:cstheme="minorBidi"/>
          <w:sz w:val="24"/>
          <w:szCs w:val="24"/>
          <w:lang w:val="en-US"/>
        </w:rPr>
        <w:t>Once the frontend is running, navigate to the back folder and run the Python file back.py:</w:t>
      </w:r>
      <w:r w:rsidRPr="00B96E67">
        <w:rPr>
          <w:rFonts w:asciiTheme="minorBidi" w:hAnsiTheme="minorBidi" w:cstheme="minorBidi"/>
          <w:sz w:val="24"/>
          <w:szCs w:val="24"/>
          <w:lang w:val="en-US"/>
        </w:rPr>
        <w:br/>
        <w:t>python back.py</w:t>
      </w:r>
      <w:r w:rsidRPr="00B96E67">
        <w:rPr>
          <w:rFonts w:asciiTheme="minorBidi" w:hAnsiTheme="minorBidi" w:cstheme="minorBidi"/>
          <w:sz w:val="24"/>
          <w:szCs w:val="24"/>
          <w:lang w:val="en-US"/>
        </w:rPr>
        <w:br/>
        <w:t>The expected result should look like this:</w:t>
      </w:r>
    </w:p>
    <w:p w14:paraId="13481094" w14:textId="77777777" w:rsidR="00B96E67" w:rsidRPr="00B96E67" w:rsidRDefault="00B96E67" w:rsidP="00B96E67">
      <w:pPr>
        <w:rPr>
          <w:rFonts w:asciiTheme="minorBidi" w:hAnsiTheme="minorBidi"/>
          <w:sz w:val="24"/>
          <w:szCs w:val="24"/>
          <w:lang w:val="en-US"/>
        </w:rPr>
      </w:pPr>
      <w:r w:rsidRPr="009E3A43">
        <w:rPr>
          <w:noProof/>
          <w:rtl/>
          <w:lang w:val="en-US"/>
        </w:rPr>
        <w:drawing>
          <wp:inline distT="0" distB="0" distL="0" distR="0" wp14:anchorId="1D410ABF" wp14:editId="6345F370">
            <wp:extent cx="5486400" cy="1201100"/>
            <wp:effectExtent l="0" t="0" r="0" b="0"/>
            <wp:docPr id="8170350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5036" name=""/>
                    <pic:cNvPicPr/>
                  </pic:nvPicPr>
                  <pic:blipFill>
                    <a:blip r:embed="rId49"/>
                    <a:stretch>
                      <a:fillRect/>
                    </a:stretch>
                  </pic:blipFill>
                  <pic:spPr>
                    <a:xfrm>
                      <a:off x="0" y="0"/>
                      <a:ext cx="5486400" cy="1201100"/>
                    </a:xfrm>
                    <a:prstGeom prst="rect">
                      <a:avLst/>
                    </a:prstGeom>
                  </pic:spPr>
                </pic:pic>
              </a:graphicData>
            </a:graphic>
          </wp:inline>
        </w:drawing>
      </w:r>
      <w:r w:rsidRPr="00B96E67">
        <w:rPr>
          <w:rFonts w:asciiTheme="minorBidi" w:hAnsiTheme="minorBidi" w:cstheme="minorBidi"/>
          <w:sz w:val="24"/>
          <w:szCs w:val="24"/>
          <w:lang w:val="en-US"/>
        </w:rPr>
        <w:t>Now you can start using the website! To access the site, copy the URL provided by the frontend and open it in any web browser.</w:t>
      </w:r>
    </w:p>
    <w:p w14:paraId="4EB0AF5E" w14:textId="77777777" w:rsidR="00B96E67" w:rsidRPr="006E6D09" w:rsidRDefault="00B96E67" w:rsidP="00B96E67">
      <w:pPr>
        <w:rPr>
          <w:rFonts w:asciiTheme="minorBidi" w:hAnsiTheme="minorBidi" w:cstheme="minorBidi"/>
          <w:sz w:val="24"/>
          <w:szCs w:val="24"/>
        </w:rPr>
      </w:pPr>
      <w:r w:rsidRPr="009E3A43">
        <w:rPr>
          <w:noProof/>
          <w:rtl/>
          <w:lang w:val="en-US"/>
        </w:rPr>
        <w:drawing>
          <wp:inline distT="0" distB="0" distL="0" distR="0" wp14:anchorId="0D98F66B" wp14:editId="40321B79">
            <wp:extent cx="3200847" cy="342948"/>
            <wp:effectExtent l="0" t="0" r="0" b="0"/>
            <wp:docPr id="1396303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03037" name=""/>
                    <pic:cNvPicPr/>
                  </pic:nvPicPr>
                  <pic:blipFill>
                    <a:blip r:embed="rId50"/>
                    <a:stretch>
                      <a:fillRect/>
                    </a:stretch>
                  </pic:blipFill>
                  <pic:spPr>
                    <a:xfrm>
                      <a:off x="0" y="0"/>
                      <a:ext cx="3200847" cy="342948"/>
                    </a:xfrm>
                    <a:prstGeom prst="rect">
                      <a:avLst/>
                    </a:prstGeom>
                  </pic:spPr>
                </pic:pic>
              </a:graphicData>
            </a:graphic>
          </wp:inline>
        </w:drawing>
      </w:r>
    </w:p>
    <w:p w14:paraId="6B448C6D" w14:textId="77777777" w:rsidR="00B96E67" w:rsidRPr="00B96E67" w:rsidRDefault="00B96E67" w:rsidP="00B96E67">
      <w:pPr>
        <w:pStyle w:val="1"/>
        <w:rPr>
          <w:rFonts w:asciiTheme="minorBidi" w:hAnsiTheme="minorBidi" w:cstheme="minorBidi"/>
          <w:b/>
          <w:bCs/>
          <w:sz w:val="24"/>
          <w:szCs w:val="24"/>
          <w:lang w:val="en-US"/>
        </w:rPr>
      </w:pPr>
      <w:bookmarkStart w:id="47" w:name="_Toc177825804"/>
      <w:r w:rsidRPr="00B96E67">
        <w:rPr>
          <w:rFonts w:asciiTheme="minorBidi" w:hAnsiTheme="minorBidi" w:cstheme="minorBidi"/>
          <w:b/>
          <w:bCs/>
          <w:sz w:val="24"/>
          <w:szCs w:val="24"/>
          <w:lang w:val="en-US"/>
        </w:rPr>
        <w:t>Important Notes:</w:t>
      </w:r>
      <w:bookmarkEnd w:id="47"/>
    </w:p>
    <w:p w14:paraId="3FCC254A" w14:textId="77777777" w:rsidR="00B96E67" w:rsidRPr="00BB24C7" w:rsidRDefault="00B96E67" w:rsidP="00B96E67">
      <w:pPr>
        <w:rPr>
          <w:rFonts w:asciiTheme="minorBidi" w:hAnsiTheme="minorBidi" w:cstheme="minorBidi"/>
          <w:sz w:val="24"/>
          <w:szCs w:val="24"/>
          <w:lang w:val="en-US"/>
        </w:rPr>
      </w:pPr>
      <w:r w:rsidRPr="00B96E67">
        <w:rPr>
          <w:rFonts w:asciiTheme="minorBidi" w:hAnsiTheme="minorBidi" w:cstheme="minorBidi"/>
          <w:sz w:val="24"/>
          <w:szCs w:val="24"/>
          <w:lang w:val="en-US"/>
        </w:rPr>
        <w:t>- Do not run the frontend more than once without stopping the previous instance.</w:t>
      </w:r>
      <w:r w:rsidRPr="00B96E67">
        <w:rPr>
          <w:rFonts w:asciiTheme="minorBidi" w:hAnsiTheme="minorBidi" w:cstheme="minorBidi"/>
          <w:sz w:val="24"/>
          <w:szCs w:val="24"/>
          <w:lang w:val="en-US"/>
        </w:rPr>
        <w:br/>
        <w:t>- To stop the running services:</w:t>
      </w:r>
      <w:r w:rsidRPr="00B96E67">
        <w:rPr>
          <w:rFonts w:asciiTheme="minorBidi" w:hAnsiTheme="minorBidi" w:cstheme="minorBidi"/>
          <w:sz w:val="24"/>
          <w:szCs w:val="24"/>
          <w:lang w:val="en-US"/>
        </w:rPr>
        <w:br/>
        <w:t xml:space="preserve">  - Frontend: Press Ctrl + C in the terminal.</w:t>
      </w:r>
      <w:r w:rsidRPr="00B96E67">
        <w:rPr>
          <w:rFonts w:asciiTheme="minorBidi" w:hAnsiTheme="minorBidi" w:cstheme="minorBidi"/>
          <w:sz w:val="24"/>
          <w:szCs w:val="24"/>
          <w:lang w:val="en-US"/>
        </w:rPr>
        <w:br/>
        <w:t xml:space="preserve">  </w:t>
      </w:r>
      <w:r w:rsidRPr="00BB24C7">
        <w:rPr>
          <w:rFonts w:asciiTheme="minorBidi" w:hAnsiTheme="minorBidi" w:cstheme="minorBidi"/>
          <w:sz w:val="24"/>
          <w:szCs w:val="24"/>
          <w:lang w:val="en-US"/>
        </w:rPr>
        <w:t>- Backend: Stop it using the standard method.</w:t>
      </w:r>
    </w:p>
    <w:p w14:paraId="1E88F57D" w14:textId="77777777" w:rsidR="00B96E67" w:rsidRPr="00B96E67" w:rsidRDefault="00B96E67" w:rsidP="00B96E67">
      <w:pPr>
        <w:rPr>
          <w:lang w:val="en-US"/>
        </w:rPr>
      </w:pPr>
    </w:p>
    <w:p w14:paraId="096C3CEC" w14:textId="77777777" w:rsidR="00B96E67" w:rsidRPr="00B96E67" w:rsidRDefault="00B96E67" w:rsidP="00B96E67">
      <w:pPr>
        <w:rPr>
          <w:rFonts w:asciiTheme="minorBidi" w:hAnsiTheme="minorBidi"/>
          <w:sz w:val="24"/>
          <w:szCs w:val="24"/>
          <w:rtl/>
          <w:lang w:val="en-US"/>
        </w:rPr>
      </w:pPr>
    </w:p>
    <w:p w14:paraId="38D7DFC7" w14:textId="77777777" w:rsidR="00B96E67" w:rsidRDefault="00B96E67" w:rsidP="00B96E67">
      <w:pPr>
        <w:rPr>
          <w:rFonts w:asciiTheme="minorBidi" w:hAnsiTheme="minorBidi"/>
          <w:sz w:val="24"/>
          <w:szCs w:val="24"/>
          <w:lang w:val="en-US"/>
        </w:rPr>
      </w:pPr>
    </w:p>
    <w:p w14:paraId="2A20CBB8" w14:textId="77777777" w:rsidR="00E351AF" w:rsidRDefault="00E351AF" w:rsidP="00B96E67">
      <w:pPr>
        <w:rPr>
          <w:rFonts w:asciiTheme="minorBidi" w:hAnsiTheme="minorBidi"/>
          <w:sz w:val="24"/>
          <w:szCs w:val="24"/>
          <w:lang w:val="en-US"/>
        </w:rPr>
      </w:pPr>
    </w:p>
    <w:p w14:paraId="68F5F4B2" w14:textId="77777777" w:rsidR="00E351AF" w:rsidRDefault="00E351AF" w:rsidP="00B96E67">
      <w:pPr>
        <w:rPr>
          <w:rFonts w:asciiTheme="minorBidi" w:hAnsiTheme="minorBidi"/>
          <w:sz w:val="24"/>
          <w:szCs w:val="24"/>
          <w:lang w:val="en-US"/>
        </w:rPr>
      </w:pPr>
    </w:p>
    <w:p w14:paraId="65A82E98" w14:textId="77777777" w:rsidR="00E351AF" w:rsidRPr="00E351AF" w:rsidRDefault="00E351AF" w:rsidP="00B96E67">
      <w:pPr>
        <w:rPr>
          <w:rFonts w:asciiTheme="minorBidi" w:hAnsiTheme="minorBidi"/>
          <w:sz w:val="24"/>
          <w:szCs w:val="24"/>
          <w:rtl/>
          <w:lang w:val="en-US"/>
        </w:rPr>
      </w:pPr>
    </w:p>
    <w:p w14:paraId="00A1299C" w14:textId="77777777" w:rsidR="00B96E67" w:rsidRPr="00B96E67" w:rsidRDefault="00B96E67" w:rsidP="00B96E67">
      <w:pPr>
        <w:rPr>
          <w:lang w:val="en-US"/>
        </w:rPr>
      </w:pPr>
    </w:p>
    <w:p w14:paraId="16EF77C9" w14:textId="0F162327" w:rsidR="00F76D63" w:rsidRPr="0022626A" w:rsidRDefault="004A123C" w:rsidP="0022626A">
      <w:pPr>
        <w:pStyle w:val="1"/>
        <w:rPr>
          <w:lang w:val="en-US"/>
        </w:rPr>
      </w:pPr>
      <w:bookmarkStart w:id="48" w:name="_Toc177825805"/>
      <w:r w:rsidRPr="0022626A">
        <w:rPr>
          <w:lang w:val="en-US"/>
        </w:rPr>
        <w:lastRenderedPageBreak/>
        <w:t>References</w:t>
      </w:r>
      <w:bookmarkEnd w:id="48"/>
    </w:p>
    <w:p w14:paraId="7BD31270" w14:textId="77777777" w:rsidR="00F76D63" w:rsidRPr="0022626A" w:rsidRDefault="004A123C" w:rsidP="00774E3F">
      <w:pPr>
        <w:rPr>
          <w:lang w:val="en-US"/>
        </w:rPr>
      </w:pPr>
      <w:r w:rsidRPr="0022626A">
        <w:rPr>
          <w:lang w:val="en-US"/>
        </w:rPr>
        <w:t>1.</w:t>
      </w:r>
    </w:p>
    <w:p w14:paraId="6B774A45" w14:textId="77777777" w:rsidR="00F76D63" w:rsidRPr="00BB24C7" w:rsidRDefault="00000000" w:rsidP="00774E3F">
      <w:pPr>
        <w:rPr>
          <w:ins w:id="49" w:author="Julia Sheidin" w:date="2024-07-01T19:19:00Z"/>
          <w:color w:val="1155CC"/>
          <w:u w:val="single"/>
          <w:lang w:val="en-US"/>
        </w:rPr>
      </w:pPr>
      <w:hyperlink r:id="rId51">
        <w:r w:rsidR="004A123C" w:rsidRPr="00BB24C7">
          <w:rPr>
            <w:color w:val="1155CC"/>
            <w:u w:val="single"/>
            <w:lang w:val="en-US"/>
          </w:rPr>
          <w:t>https://blog.research.google/2022/09/digitizing-smell-using-molecular-maps.html?m=1</w:t>
        </w:r>
      </w:hyperlink>
    </w:p>
    <w:p w14:paraId="1131648B" w14:textId="77777777" w:rsidR="00F76D63" w:rsidRPr="00E325C8" w:rsidRDefault="004A123C" w:rsidP="00774E3F">
      <w:pPr>
        <w:rPr>
          <w:lang w:val="it-IT"/>
        </w:rPr>
      </w:pPr>
      <w:ins w:id="50" w:author="Julia Sheidin" w:date="2024-07-01T19:19:00Z">
        <w:r w:rsidRPr="00077DA2">
          <w:rPr>
            <w:lang w:val="en-US"/>
          </w:rPr>
          <w:t xml:space="preserve">Gerkin, R. C., &amp; Wiltschko, A. B. (2022). Digitizing smell: Using molecular maps to understand odor. </w:t>
        </w:r>
        <w:r w:rsidRPr="00E325C8">
          <w:rPr>
            <w:lang w:val="it-IT"/>
          </w:rPr>
          <w:t>Google AI Blog.</w:t>
        </w:r>
      </w:ins>
    </w:p>
    <w:p w14:paraId="1A95E61F" w14:textId="4AA4D5AB" w:rsidR="00F76D63" w:rsidRPr="00E325C8" w:rsidRDefault="004A123C" w:rsidP="00077DA2">
      <w:pPr>
        <w:rPr>
          <w:lang w:val="it-IT"/>
        </w:rPr>
      </w:pPr>
      <w:r w:rsidRPr="00E325C8">
        <w:rPr>
          <w:lang w:val="it-IT"/>
        </w:rPr>
        <w:t>2.</w:t>
      </w:r>
    </w:p>
    <w:p w14:paraId="03A9F65D" w14:textId="77777777" w:rsidR="00F76D63" w:rsidRPr="00D34605" w:rsidRDefault="004A123C" w:rsidP="00774E3F">
      <w:pPr>
        <w:rPr>
          <w:lang w:val="en-US"/>
        </w:rPr>
      </w:pPr>
      <w:r w:rsidRPr="00E325C8">
        <w:rPr>
          <w:lang w:val="it-IT"/>
        </w:rPr>
        <w:t xml:space="preserve">Chacko, R., Jain, D., Patwardhan, M., Puri, A., Karande, S., &amp; Rai, B. (2020). </w:t>
      </w:r>
      <w:r w:rsidRPr="00D34605">
        <w:rPr>
          <w:lang w:val="en-US"/>
        </w:rPr>
        <w:t>Data based predictive models for odor perception. *Scientific Reports*. https://doi.org/10.1038/s41598-020-73978-1</w:t>
      </w:r>
    </w:p>
    <w:p w14:paraId="2A5D075F" w14:textId="77777777" w:rsidR="00F76D63" w:rsidRPr="00D34605" w:rsidRDefault="00F76D63" w:rsidP="00774E3F">
      <w:pPr>
        <w:rPr>
          <w:lang w:val="en-US"/>
        </w:rPr>
      </w:pPr>
    </w:p>
    <w:p w14:paraId="4DF07E79" w14:textId="77777777" w:rsidR="00F76D63" w:rsidRPr="00D34605" w:rsidRDefault="004A123C" w:rsidP="00774E3F">
      <w:pPr>
        <w:rPr>
          <w:lang w:val="en-US"/>
        </w:rPr>
      </w:pPr>
      <w:r w:rsidRPr="00D34605">
        <w:rPr>
          <w:lang w:val="en-US"/>
        </w:rPr>
        <w:t>3.</w:t>
      </w:r>
    </w:p>
    <w:p w14:paraId="1E30B792" w14:textId="77777777" w:rsidR="00F76D63" w:rsidRPr="00D34605" w:rsidRDefault="00F76D63" w:rsidP="00774E3F">
      <w:pPr>
        <w:bidi/>
        <w:rPr>
          <w:lang w:val="en-US"/>
        </w:rPr>
      </w:pPr>
    </w:p>
    <w:p w14:paraId="4DFF2279" w14:textId="77777777" w:rsidR="00F76D63" w:rsidRPr="00D34605" w:rsidRDefault="00000000" w:rsidP="00774E3F">
      <w:pPr>
        <w:rPr>
          <w:lang w:val="en-US"/>
        </w:rPr>
      </w:pPr>
      <w:hyperlink r:id="rId52">
        <w:r w:rsidR="004A123C" w:rsidRPr="00D34605">
          <w:rPr>
            <w:color w:val="1155CC"/>
            <w:u w:val="single"/>
            <w:lang w:val="en-US"/>
          </w:rPr>
          <w:t>https://www.researchgate.net/publication/331292817_Machine_learning_models_for_early_sepsis_recognition_in_the_neonatal_intensive_care_unit_using_readily_available_electronic_health_record_data</w:t>
        </w:r>
      </w:hyperlink>
    </w:p>
    <w:p w14:paraId="4FDA4BE8" w14:textId="77777777" w:rsidR="00F76D63" w:rsidRPr="00D34605" w:rsidRDefault="00F76D63" w:rsidP="00774E3F">
      <w:pPr>
        <w:rPr>
          <w:ins w:id="51" w:author="Julia Sheidin" w:date="2024-07-01T18:15:00Z"/>
          <w:lang w:val="en-US"/>
        </w:rPr>
      </w:pPr>
    </w:p>
    <w:p w14:paraId="5C7EEC7A" w14:textId="77777777" w:rsidR="00F76D63" w:rsidRPr="00D34605" w:rsidRDefault="004A123C" w:rsidP="00774E3F">
      <w:pPr>
        <w:rPr>
          <w:ins w:id="52" w:author="Julia Sheidin" w:date="2024-07-01T18:15:00Z"/>
          <w:lang w:val="en-US"/>
        </w:rPr>
      </w:pPr>
      <w:ins w:id="53" w:author="Julia Sheidin" w:date="2024-07-01T18:15:00Z">
        <w:r w:rsidRPr="00D34605">
          <w:rPr>
            <w:lang w:val="en-US"/>
          </w:rPr>
          <w:t xml:space="preserve">Masino, A. J., Harris, M. C., Forsyth, D., Ostapenko, S., Srinivasan, L., Bonafide, C. P., ... </w:t>
        </w:r>
        <w:r w:rsidRPr="00077DA2">
          <w:rPr>
            <w:lang w:val="en-US"/>
          </w:rPr>
          <w:t xml:space="preserve">&amp; Grundmeier, R. W. (2019). </w:t>
        </w:r>
        <w:r w:rsidRPr="00D34605">
          <w:rPr>
            <w:lang w:val="en-US"/>
          </w:rPr>
          <w:t>Machine learning models for early sepsis recognition in the neonatal intensive care unit using readily available electronic health record data. PloS one, 14(2), e0212665.</w:t>
        </w:r>
      </w:ins>
    </w:p>
    <w:p w14:paraId="0C42EDD3" w14:textId="77777777" w:rsidR="00F76D63" w:rsidRPr="00D34605" w:rsidRDefault="00F76D63" w:rsidP="00774E3F">
      <w:pPr>
        <w:rPr>
          <w:lang w:val="en-US"/>
        </w:rPr>
      </w:pPr>
    </w:p>
    <w:p w14:paraId="7EAA6189" w14:textId="77777777" w:rsidR="00F76D63" w:rsidRPr="00D34605" w:rsidRDefault="004A123C" w:rsidP="00774E3F">
      <w:pPr>
        <w:rPr>
          <w:lang w:val="en-US"/>
        </w:rPr>
      </w:pPr>
      <w:r w:rsidRPr="00D34605">
        <w:rPr>
          <w:lang w:val="en-US"/>
        </w:rPr>
        <w:t>4.</w:t>
      </w:r>
    </w:p>
    <w:p w14:paraId="696CB336" w14:textId="77777777" w:rsidR="00F76D63" w:rsidRPr="00D34605" w:rsidRDefault="00000000" w:rsidP="00774E3F">
      <w:pPr>
        <w:rPr>
          <w:b/>
          <w:sz w:val="32"/>
          <w:szCs w:val="32"/>
          <w:lang w:val="en-US"/>
        </w:rPr>
      </w:pPr>
      <w:hyperlink r:id="rId53">
        <w:r w:rsidR="004A123C" w:rsidRPr="00D34605">
          <w:rPr>
            <w:color w:val="1155CC"/>
            <w:u w:val="single"/>
            <w:lang w:val="en-US"/>
          </w:rPr>
          <w:t>https://www.analyticsvidhya.com/blog/2021/06/tune-hyperparameters-with-gridsearchcv/</w:t>
        </w:r>
      </w:hyperlink>
    </w:p>
    <w:p w14:paraId="0A2414EF" w14:textId="77777777" w:rsidR="00F76D63" w:rsidRPr="00D34605" w:rsidRDefault="004A123C" w:rsidP="00774E3F">
      <w:pPr>
        <w:rPr>
          <w:lang w:val="en-US"/>
        </w:rPr>
      </w:pPr>
      <w:r w:rsidRPr="00D34605">
        <w:rPr>
          <w:lang w:val="en-US"/>
        </w:rPr>
        <w:t>5.</w:t>
      </w:r>
    </w:p>
    <w:p w14:paraId="2543C109" w14:textId="77777777" w:rsidR="00F76D63" w:rsidRPr="00D34605" w:rsidRDefault="00000000" w:rsidP="00774E3F">
      <w:pPr>
        <w:rPr>
          <w:b/>
          <w:sz w:val="32"/>
          <w:szCs w:val="32"/>
          <w:lang w:val="en-US"/>
        </w:rPr>
      </w:pPr>
      <w:hyperlink r:id="rId54">
        <w:r w:rsidR="004A123C" w:rsidRPr="00D34605">
          <w:rPr>
            <w:color w:val="1155CC"/>
            <w:highlight w:val="white"/>
            <w:u w:val="single"/>
            <w:lang w:val="en-US"/>
          </w:rPr>
          <w:t>https://scikit-learn.org/stable/modules/generated/sklearn.model_selection.GridSearchCV.html</w:t>
        </w:r>
      </w:hyperlink>
    </w:p>
    <w:p w14:paraId="33513031" w14:textId="77777777" w:rsidR="00F76D63" w:rsidRPr="00D34605" w:rsidRDefault="004A123C" w:rsidP="00774E3F">
      <w:pPr>
        <w:rPr>
          <w:lang w:val="en-US"/>
        </w:rPr>
      </w:pPr>
      <w:r w:rsidRPr="00D34605">
        <w:rPr>
          <w:lang w:val="en-US"/>
        </w:rPr>
        <w:t>6.</w:t>
      </w:r>
    </w:p>
    <w:p w14:paraId="7888E96F" w14:textId="77777777" w:rsidR="00F76D63" w:rsidRPr="00077DA2" w:rsidRDefault="004A123C" w:rsidP="00774E3F">
      <w:pPr>
        <w:rPr>
          <w:lang w:val="en-US"/>
        </w:rPr>
      </w:pPr>
      <w:ins w:id="54" w:author="Julia Sheidin" w:date="2024-07-01T18:16:00Z">
        <w:r w:rsidRPr="00077DA2">
          <w:rPr>
            <w:lang w:val="en-US"/>
          </w:rPr>
          <w:t>Natekin, A., &amp; Knoll, A. (2013). Gradient boosting machines, a tutorial. Frontiers in neurorobotics, 7, 21.</w:t>
        </w:r>
      </w:ins>
    </w:p>
    <w:p w14:paraId="377035C5" w14:textId="77777777" w:rsidR="00F76D63" w:rsidRPr="00D34605" w:rsidRDefault="004A123C" w:rsidP="00774E3F">
      <w:pPr>
        <w:rPr>
          <w:lang w:val="en-US"/>
        </w:rPr>
      </w:pPr>
      <w:r w:rsidRPr="00D34605">
        <w:rPr>
          <w:lang w:val="en-US"/>
        </w:rPr>
        <w:t>7.</w:t>
      </w:r>
    </w:p>
    <w:p w14:paraId="66CB9683" w14:textId="77777777" w:rsidR="00F76D63" w:rsidRPr="00D34605" w:rsidRDefault="00F76D63" w:rsidP="00774E3F">
      <w:pPr>
        <w:bidi/>
        <w:rPr>
          <w:color w:val="3C4043"/>
          <w:lang w:val="en-US"/>
        </w:rPr>
      </w:pPr>
    </w:p>
    <w:p w14:paraId="2B5A1887" w14:textId="77777777" w:rsidR="00F76D63" w:rsidRPr="00D34605" w:rsidRDefault="00000000" w:rsidP="00774E3F">
      <w:pPr>
        <w:rPr>
          <w:lang w:val="en-US"/>
        </w:rPr>
      </w:pPr>
      <w:hyperlink r:id="rId55">
        <w:r w:rsidR="004A123C" w:rsidRPr="00D34605">
          <w:rPr>
            <w:color w:val="1155CC"/>
            <w:u w:val="single"/>
            <w:lang w:val="en-US"/>
          </w:rPr>
          <w:t>https://towardsdatascience.com/adaboost-from-scratch-37a936da3d50</w:t>
        </w:r>
      </w:hyperlink>
    </w:p>
    <w:p w14:paraId="3A6BACF7" w14:textId="77777777" w:rsidR="00F76D63" w:rsidRPr="00D34605" w:rsidRDefault="004A123C" w:rsidP="00774E3F">
      <w:pPr>
        <w:rPr>
          <w:lang w:val="en-US"/>
        </w:rPr>
      </w:pPr>
      <w:r w:rsidRPr="00D34605">
        <w:rPr>
          <w:lang w:val="en-US"/>
        </w:rPr>
        <w:t>8.</w:t>
      </w:r>
    </w:p>
    <w:p w14:paraId="4FD742DE" w14:textId="77777777" w:rsidR="00F76D63" w:rsidRPr="00D34605" w:rsidRDefault="00000000" w:rsidP="00774E3F">
      <w:pPr>
        <w:rPr>
          <w:lang w:val="en-US"/>
        </w:rPr>
      </w:pPr>
      <w:hyperlink r:id="rId56">
        <w:r w:rsidR="004A123C" w:rsidRPr="00D34605">
          <w:rPr>
            <w:color w:val="1155CC"/>
            <w:u w:val="single"/>
            <w:lang w:val="en-US"/>
          </w:rPr>
          <w:t>https://medium.com/@datasciencewizards/understanding-the-adaboost-algorithm-2e9344d83d9b</w:t>
        </w:r>
      </w:hyperlink>
      <w:r w:rsidR="004A123C" w:rsidRPr="00D34605">
        <w:rPr>
          <w:lang w:val="en-US"/>
        </w:rPr>
        <w:t xml:space="preserve"> </w:t>
      </w:r>
    </w:p>
    <w:p w14:paraId="102D0EE6" w14:textId="77777777" w:rsidR="00F76D63" w:rsidRPr="00D34605" w:rsidRDefault="004A123C" w:rsidP="00774E3F">
      <w:pPr>
        <w:rPr>
          <w:lang w:val="en-US"/>
        </w:rPr>
      </w:pPr>
      <w:r w:rsidRPr="00D34605">
        <w:rPr>
          <w:lang w:val="en-US"/>
        </w:rPr>
        <w:t>9.</w:t>
      </w:r>
    </w:p>
    <w:p w14:paraId="675F1E03" w14:textId="77777777" w:rsidR="00F76D63" w:rsidRPr="00077DA2" w:rsidRDefault="004A123C" w:rsidP="00774E3F">
      <w:pPr>
        <w:rPr>
          <w:lang w:val="en-US"/>
        </w:rPr>
      </w:pPr>
      <w:r w:rsidRPr="00077DA2">
        <w:rPr>
          <w:lang w:val="en-US"/>
        </w:rPr>
        <w:t>Belgiu, M., &amp; Drăguţ, L. (2016). Random forest in remote sensing: A review of applications and future directions. ISPRS journal of photogrammetry and remote sensing, 114, 24-31.</w:t>
      </w:r>
    </w:p>
    <w:p w14:paraId="470F4416" w14:textId="77777777" w:rsidR="00F76D63" w:rsidRPr="00077DA2" w:rsidRDefault="00F76D63" w:rsidP="00774E3F">
      <w:pPr>
        <w:rPr>
          <w:lang w:val="en-US"/>
        </w:rPr>
      </w:pPr>
    </w:p>
    <w:p w14:paraId="2FB3E885" w14:textId="77777777" w:rsidR="00F76D63" w:rsidRPr="00D34605" w:rsidRDefault="004A123C" w:rsidP="00774E3F">
      <w:pPr>
        <w:rPr>
          <w:lang w:val="en-US"/>
        </w:rPr>
      </w:pPr>
      <w:r w:rsidRPr="00D34605">
        <w:rPr>
          <w:lang w:val="en-US"/>
        </w:rPr>
        <w:t>10.</w:t>
      </w:r>
    </w:p>
    <w:p w14:paraId="2EB0E8AF" w14:textId="77777777" w:rsidR="00F76D63" w:rsidRPr="00D34605" w:rsidRDefault="004A123C" w:rsidP="00774E3F">
      <w:pPr>
        <w:rPr>
          <w:sz w:val="20"/>
          <w:szCs w:val="20"/>
          <w:lang w:val="en-US"/>
        </w:rPr>
      </w:pPr>
      <w:r w:rsidRPr="00D34605">
        <w:rPr>
          <w:sz w:val="20"/>
          <w:szCs w:val="20"/>
          <w:lang w:val="en-US"/>
        </w:rPr>
        <w:t>Weiwei Lin, Ziming Wu,Longxin Lin, Angzhan Wen and Jin Li (2017).’An Ensemble Random Forest Algorithm for Insurance Big Data Analysis’,IEEE Access,Digital Object Identifier 10.1109/ACCESS.2017.2738069</w:t>
      </w:r>
    </w:p>
    <w:p w14:paraId="53DB4C80" w14:textId="77777777" w:rsidR="00F76D63" w:rsidRPr="00D34605" w:rsidRDefault="00F76D63" w:rsidP="00774E3F">
      <w:pPr>
        <w:rPr>
          <w:sz w:val="20"/>
          <w:szCs w:val="20"/>
          <w:lang w:val="en-US"/>
        </w:rPr>
      </w:pPr>
    </w:p>
    <w:p w14:paraId="1F12BCEB" w14:textId="77777777" w:rsidR="00F76D63" w:rsidRPr="00D34605" w:rsidRDefault="004A123C" w:rsidP="00774E3F">
      <w:pPr>
        <w:rPr>
          <w:lang w:val="en-US"/>
        </w:rPr>
      </w:pPr>
      <w:r w:rsidRPr="00D34605">
        <w:rPr>
          <w:lang w:val="en-US"/>
        </w:rPr>
        <w:t>11.</w:t>
      </w:r>
    </w:p>
    <w:p w14:paraId="2CE644DC" w14:textId="77777777" w:rsidR="00F76D63" w:rsidRPr="00D34605" w:rsidRDefault="00000000" w:rsidP="00774E3F">
      <w:pPr>
        <w:rPr>
          <w:lang w:val="en-US"/>
        </w:rPr>
      </w:pPr>
      <w:hyperlink r:id="rId57">
        <w:r w:rsidR="004A123C" w:rsidRPr="00D34605">
          <w:rPr>
            <w:color w:val="1155CC"/>
            <w:u w:val="single"/>
            <w:lang w:val="en-US"/>
          </w:rPr>
          <w:t>Support Vector Machine (SVM) Algorithm - GeeksforGeeks</w:t>
        </w:r>
      </w:hyperlink>
    </w:p>
    <w:p w14:paraId="18EC7C53" w14:textId="77777777" w:rsidR="00F76D63" w:rsidRPr="00D34605" w:rsidRDefault="004A123C" w:rsidP="00774E3F">
      <w:pPr>
        <w:rPr>
          <w:lang w:val="en-US"/>
        </w:rPr>
      </w:pPr>
      <w:r w:rsidRPr="00D34605">
        <w:rPr>
          <w:lang w:val="en-US"/>
        </w:rPr>
        <w:t>12.</w:t>
      </w:r>
    </w:p>
    <w:p w14:paraId="436A2BCF" w14:textId="77777777" w:rsidR="00F76D63" w:rsidRPr="00D34605" w:rsidRDefault="00000000" w:rsidP="00774E3F">
      <w:pPr>
        <w:rPr>
          <w:lang w:val="en-US"/>
        </w:rPr>
      </w:pPr>
      <w:hyperlink r:id="rId58">
        <w:r w:rsidR="004A123C" w:rsidRPr="00D34605">
          <w:rPr>
            <w:color w:val="1155CC"/>
            <w:u w:val="single"/>
            <w:lang w:val="en-US"/>
          </w:rPr>
          <w:t>https://medium.com/ai-made-simple/k-nearest-neighbors-knn-a-comprehensive-guide-7add717806ad</w:t>
        </w:r>
      </w:hyperlink>
    </w:p>
    <w:p w14:paraId="5B1F6BC1" w14:textId="77777777" w:rsidR="00F76D63" w:rsidRPr="00D34605" w:rsidRDefault="004A123C" w:rsidP="00774E3F">
      <w:pPr>
        <w:rPr>
          <w:lang w:val="en-US"/>
        </w:rPr>
      </w:pPr>
      <w:r w:rsidRPr="00D34605">
        <w:rPr>
          <w:lang w:val="en-US"/>
        </w:rPr>
        <w:t xml:space="preserve">13. </w:t>
      </w:r>
      <w:r w:rsidRPr="00D34605">
        <w:rPr>
          <w:lang w:val="en-US"/>
        </w:rPr>
        <w:br/>
      </w:r>
      <w:hyperlink r:id="rId59">
        <w:r w:rsidRPr="00D34605">
          <w:rPr>
            <w:color w:val="1155CC"/>
            <w:u w:val="single"/>
            <w:lang w:val="en-US"/>
          </w:rPr>
          <w:t>https://www.researchgate.net/figure/Pseudocode-for-training-the-SVM_fig3_338353198</w:t>
        </w:r>
      </w:hyperlink>
      <w:r w:rsidRPr="00D34605">
        <w:rPr>
          <w:lang w:val="en-US"/>
        </w:rPr>
        <w:t xml:space="preserve"> </w:t>
      </w:r>
    </w:p>
    <w:p w14:paraId="5F75B6DC" w14:textId="77777777" w:rsidR="00F76D63" w:rsidRPr="00D34605" w:rsidRDefault="004A123C" w:rsidP="00774E3F">
      <w:pPr>
        <w:rPr>
          <w:lang w:val="en-US"/>
        </w:rPr>
      </w:pPr>
      <w:r w:rsidRPr="00D34605">
        <w:rPr>
          <w:lang w:val="en-US"/>
        </w:rPr>
        <w:t xml:space="preserve"> 14.</w:t>
      </w:r>
      <w:r w:rsidRPr="00D34605">
        <w:rPr>
          <w:lang w:val="en-US"/>
        </w:rPr>
        <w:br/>
      </w:r>
      <w:hyperlink r:id="rId60">
        <w:r w:rsidRPr="00D34605">
          <w:rPr>
            <w:color w:val="1155CC"/>
            <w:u w:val="single"/>
            <w:lang w:val="en-US"/>
          </w:rPr>
          <w:t>https://towardsdatascience.com/simple-example-using-boruta-feature-selection-in-python-8b96925d5d7a</w:t>
        </w:r>
      </w:hyperlink>
      <w:r w:rsidRPr="00D34605">
        <w:rPr>
          <w:lang w:val="en-US"/>
        </w:rPr>
        <w:t xml:space="preserve"> </w:t>
      </w:r>
    </w:p>
    <w:p w14:paraId="41F4F767" w14:textId="77777777" w:rsidR="00F76D63" w:rsidRPr="00D34605" w:rsidRDefault="004A123C" w:rsidP="00774E3F">
      <w:pPr>
        <w:rPr>
          <w:lang w:val="en-US"/>
        </w:rPr>
      </w:pPr>
      <w:r w:rsidRPr="00D34605">
        <w:rPr>
          <w:lang w:val="en-US"/>
        </w:rPr>
        <w:t>15.</w:t>
      </w:r>
    </w:p>
    <w:p w14:paraId="0D67372B" w14:textId="6C6F9EF3" w:rsidR="00F76D63" w:rsidRPr="00826594" w:rsidRDefault="004A123C" w:rsidP="00826594">
      <w:pPr>
        <w:rPr>
          <w:lang w:val="en-US"/>
        </w:rPr>
      </w:pPr>
      <w:r w:rsidRPr="00D34605">
        <w:rPr>
          <w:lang w:val="en-US"/>
        </w:rPr>
        <w:t>Bailey, Regina. "The Olfactory System and Your Sense of Smell." ThoughtCo, August 17, 2021. Accessed July 7, 2024.</w:t>
      </w:r>
      <w:r w:rsidRPr="00D34605">
        <w:rPr>
          <w:lang w:val="en-US"/>
        </w:rPr>
        <w:br/>
      </w:r>
      <w:r w:rsidR="00826594">
        <w:rPr>
          <w:sz w:val="24"/>
          <w:szCs w:val="24"/>
          <w:lang w:val="en-US"/>
        </w:rPr>
        <w:t>16.</w:t>
      </w:r>
      <w:r w:rsidR="00826594" w:rsidRPr="00826594">
        <w:rPr>
          <w:lang w:val="en-US"/>
        </w:rPr>
        <w:t xml:space="preserve"> </w:t>
      </w:r>
      <w:hyperlink r:id="rId61" w:history="1">
        <w:r w:rsidR="00826594" w:rsidRPr="00B178D3">
          <w:rPr>
            <w:rStyle w:val="Hyperlink"/>
            <w:sz w:val="24"/>
            <w:szCs w:val="24"/>
            <w:lang w:val="en-US"/>
          </w:rPr>
          <w:t>https://www.kaggle.com/datasets/aryanamitbarsainyan/multi-labelled-smiles-odors-dataset/data</w:t>
        </w:r>
      </w:hyperlink>
      <w:r w:rsidR="00826594">
        <w:rPr>
          <w:sz w:val="24"/>
          <w:szCs w:val="24"/>
          <w:lang w:val="en-US"/>
        </w:rPr>
        <w:t xml:space="preserve"> </w:t>
      </w:r>
    </w:p>
    <w:p w14:paraId="4BBC3168" w14:textId="77777777" w:rsidR="00F76D63" w:rsidRDefault="00F76D63" w:rsidP="00774E3F">
      <w:pPr>
        <w:bidi/>
        <w:rPr>
          <w:sz w:val="24"/>
          <w:szCs w:val="24"/>
          <w:lang w:val="en-US"/>
        </w:rPr>
      </w:pPr>
    </w:p>
    <w:p w14:paraId="0DC032E2" w14:textId="08207743" w:rsidR="00F76D63" w:rsidRPr="00D34605" w:rsidRDefault="004F14C0" w:rsidP="004F14C0">
      <w:pPr>
        <w:rPr>
          <w:sz w:val="24"/>
          <w:szCs w:val="24"/>
          <w:lang w:val="en-US"/>
        </w:rPr>
      </w:pPr>
      <w:r>
        <w:rPr>
          <w:sz w:val="24"/>
          <w:szCs w:val="24"/>
          <w:lang w:val="en-US"/>
        </w:rPr>
        <w:t>17.</w:t>
      </w:r>
      <w:r w:rsidRPr="004F14C0">
        <w:rPr>
          <w:lang w:val="en-US"/>
        </w:rPr>
        <w:t xml:space="preserve"> </w:t>
      </w:r>
      <w:hyperlink r:id="rId62" w:history="1">
        <w:r w:rsidRPr="00B178D3">
          <w:rPr>
            <w:rStyle w:val="Hyperlink"/>
            <w:sz w:val="24"/>
            <w:szCs w:val="24"/>
            <w:lang w:val="en-US"/>
          </w:rPr>
          <w:t>https://towardsdatascience.com/xgboost-the-definitive-guide-part-1-cc24d2dcd87a</w:t>
        </w:r>
      </w:hyperlink>
      <w:r>
        <w:rPr>
          <w:sz w:val="24"/>
          <w:szCs w:val="24"/>
          <w:lang w:val="en-US"/>
        </w:rPr>
        <w:t xml:space="preserve">   </w:t>
      </w:r>
    </w:p>
    <w:p w14:paraId="216CC240" w14:textId="77777777" w:rsidR="00F76D63" w:rsidRPr="00D34605" w:rsidRDefault="00F76D63" w:rsidP="00774E3F">
      <w:pPr>
        <w:bidi/>
        <w:rPr>
          <w:sz w:val="24"/>
          <w:szCs w:val="24"/>
          <w:lang w:val="en-US"/>
        </w:rPr>
      </w:pPr>
    </w:p>
    <w:p w14:paraId="6464C2ED" w14:textId="77777777" w:rsidR="00F76D63" w:rsidRDefault="00F76D63" w:rsidP="00774E3F">
      <w:pPr>
        <w:bidi/>
        <w:rPr>
          <w:sz w:val="24"/>
          <w:szCs w:val="24"/>
          <w:rtl/>
          <w:lang w:val="en-US"/>
        </w:rPr>
      </w:pPr>
    </w:p>
    <w:p w14:paraId="41D82DF3" w14:textId="77777777" w:rsidR="00617618" w:rsidRPr="00617618" w:rsidRDefault="00617618" w:rsidP="00617618">
      <w:pPr>
        <w:bidi/>
        <w:rPr>
          <w:sz w:val="24"/>
          <w:szCs w:val="24"/>
          <w:rtl/>
          <w:lang w:val="en-US"/>
        </w:rPr>
      </w:pPr>
    </w:p>
    <w:p w14:paraId="2A2BC345" w14:textId="77777777" w:rsidR="00617618" w:rsidRPr="00617618" w:rsidRDefault="00617618" w:rsidP="00617618">
      <w:pPr>
        <w:bidi/>
        <w:rPr>
          <w:sz w:val="24"/>
          <w:szCs w:val="24"/>
          <w:rtl/>
          <w:lang w:val="en-US"/>
        </w:rPr>
      </w:pPr>
    </w:p>
    <w:p w14:paraId="4C513DFA" w14:textId="77777777" w:rsidR="00617618" w:rsidRPr="00617618" w:rsidRDefault="00617618" w:rsidP="00617618">
      <w:pPr>
        <w:bidi/>
        <w:rPr>
          <w:sz w:val="24"/>
          <w:szCs w:val="24"/>
          <w:rtl/>
          <w:lang w:val="en-US"/>
        </w:rPr>
      </w:pPr>
    </w:p>
    <w:p w14:paraId="601BB7AA" w14:textId="77777777" w:rsidR="00617618" w:rsidRPr="00617618" w:rsidRDefault="00617618" w:rsidP="00617618">
      <w:pPr>
        <w:bidi/>
        <w:rPr>
          <w:sz w:val="24"/>
          <w:szCs w:val="24"/>
          <w:rtl/>
          <w:lang w:val="en-US"/>
        </w:rPr>
      </w:pPr>
    </w:p>
    <w:p w14:paraId="1FA0F9D7" w14:textId="77777777" w:rsidR="00617618" w:rsidRPr="00617618" w:rsidRDefault="00617618" w:rsidP="00617618">
      <w:pPr>
        <w:bidi/>
        <w:rPr>
          <w:sz w:val="24"/>
          <w:szCs w:val="24"/>
          <w:rtl/>
          <w:lang w:val="en-US"/>
        </w:rPr>
      </w:pPr>
    </w:p>
    <w:p w14:paraId="1ACB3794" w14:textId="77777777" w:rsidR="00617618" w:rsidRPr="00617618" w:rsidRDefault="00617618" w:rsidP="00617618">
      <w:pPr>
        <w:bidi/>
        <w:rPr>
          <w:sz w:val="24"/>
          <w:szCs w:val="24"/>
          <w:rtl/>
          <w:lang w:val="en-US"/>
        </w:rPr>
      </w:pPr>
    </w:p>
    <w:p w14:paraId="3F4DFCD1" w14:textId="77777777" w:rsidR="00617618" w:rsidRPr="00617618" w:rsidRDefault="00617618" w:rsidP="00617618">
      <w:pPr>
        <w:bidi/>
        <w:rPr>
          <w:sz w:val="24"/>
          <w:szCs w:val="24"/>
          <w:rtl/>
          <w:lang w:val="en-US"/>
        </w:rPr>
      </w:pPr>
    </w:p>
    <w:p w14:paraId="5132961E" w14:textId="77777777" w:rsidR="00617618" w:rsidRPr="00617618" w:rsidRDefault="00617618" w:rsidP="00617618">
      <w:pPr>
        <w:bidi/>
        <w:rPr>
          <w:sz w:val="24"/>
          <w:szCs w:val="24"/>
          <w:rtl/>
          <w:lang w:val="en-US"/>
        </w:rPr>
      </w:pPr>
    </w:p>
    <w:p w14:paraId="08F8AB72" w14:textId="77777777" w:rsidR="00617618" w:rsidRPr="00617618" w:rsidRDefault="00617618" w:rsidP="00617618">
      <w:pPr>
        <w:bidi/>
        <w:rPr>
          <w:sz w:val="24"/>
          <w:szCs w:val="24"/>
          <w:rtl/>
          <w:lang w:val="en-US"/>
        </w:rPr>
      </w:pPr>
    </w:p>
    <w:p w14:paraId="1708892F" w14:textId="77777777" w:rsidR="00617618" w:rsidRPr="00617618" w:rsidRDefault="00617618" w:rsidP="00617618">
      <w:pPr>
        <w:bidi/>
        <w:rPr>
          <w:sz w:val="24"/>
          <w:szCs w:val="24"/>
          <w:rtl/>
          <w:lang w:val="en-US"/>
        </w:rPr>
      </w:pPr>
    </w:p>
    <w:p w14:paraId="7B90D06A" w14:textId="77777777" w:rsidR="00617618" w:rsidRPr="00617618" w:rsidRDefault="00617618" w:rsidP="00617618">
      <w:pPr>
        <w:bidi/>
        <w:rPr>
          <w:sz w:val="24"/>
          <w:szCs w:val="24"/>
          <w:rtl/>
          <w:lang w:val="en-US"/>
        </w:rPr>
      </w:pPr>
    </w:p>
    <w:p w14:paraId="5B75AD73" w14:textId="77777777" w:rsidR="00617618" w:rsidRPr="00617618" w:rsidRDefault="00617618" w:rsidP="00617618">
      <w:pPr>
        <w:bidi/>
        <w:rPr>
          <w:sz w:val="24"/>
          <w:szCs w:val="24"/>
          <w:rtl/>
          <w:lang w:val="en-US"/>
        </w:rPr>
      </w:pPr>
    </w:p>
    <w:p w14:paraId="2ECF7AC3" w14:textId="77777777" w:rsidR="00617618" w:rsidRPr="00617618" w:rsidRDefault="00617618" w:rsidP="00617618">
      <w:pPr>
        <w:bidi/>
        <w:rPr>
          <w:sz w:val="24"/>
          <w:szCs w:val="24"/>
          <w:rtl/>
          <w:lang w:val="en-US"/>
        </w:rPr>
      </w:pPr>
    </w:p>
    <w:p w14:paraId="2A708BC4" w14:textId="77777777" w:rsidR="00617618" w:rsidRPr="00617618" w:rsidRDefault="00617618" w:rsidP="00617618">
      <w:pPr>
        <w:bidi/>
        <w:rPr>
          <w:sz w:val="24"/>
          <w:szCs w:val="24"/>
          <w:rtl/>
          <w:lang w:val="en-US"/>
        </w:rPr>
      </w:pPr>
    </w:p>
    <w:p w14:paraId="59F46565" w14:textId="77777777" w:rsidR="00617618" w:rsidRDefault="00617618" w:rsidP="00617618">
      <w:pPr>
        <w:bidi/>
        <w:rPr>
          <w:sz w:val="24"/>
          <w:szCs w:val="24"/>
          <w:rtl/>
          <w:lang w:val="en-US"/>
        </w:rPr>
      </w:pPr>
    </w:p>
    <w:p w14:paraId="065BC9C1" w14:textId="77777777" w:rsidR="00617618" w:rsidRPr="00617618" w:rsidRDefault="00617618" w:rsidP="00617618">
      <w:pPr>
        <w:bidi/>
        <w:ind w:firstLine="720"/>
        <w:rPr>
          <w:sz w:val="24"/>
          <w:szCs w:val="24"/>
          <w:lang w:val="en-US"/>
        </w:rPr>
      </w:pPr>
    </w:p>
    <w:sectPr w:rsidR="00617618" w:rsidRPr="00617618">
      <w:pgSz w:w="11909" w:h="16834"/>
      <w:pgMar w:top="1440" w:right="1440"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77429" w14:textId="77777777" w:rsidR="00725FE9" w:rsidRDefault="00725FE9" w:rsidP="00AB4084">
      <w:pPr>
        <w:spacing w:line="240" w:lineRule="auto"/>
      </w:pPr>
      <w:r>
        <w:separator/>
      </w:r>
    </w:p>
  </w:endnote>
  <w:endnote w:type="continuationSeparator" w:id="0">
    <w:p w14:paraId="30E0C1BC" w14:textId="77777777" w:rsidR="00725FE9" w:rsidRDefault="00725FE9" w:rsidP="00AB40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DB051" w14:textId="77777777" w:rsidR="00725FE9" w:rsidRDefault="00725FE9" w:rsidP="00AB4084">
      <w:pPr>
        <w:spacing w:line="240" w:lineRule="auto"/>
      </w:pPr>
      <w:r>
        <w:separator/>
      </w:r>
    </w:p>
  </w:footnote>
  <w:footnote w:type="continuationSeparator" w:id="0">
    <w:p w14:paraId="5F37F604" w14:textId="77777777" w:rsidR="00725FE9" w:rsidRDefault="00725FE9" w:rsidP="00AB40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7099B"/>
    <w:multiLevelType w:val="hybridMultilevel"/>
    <w:tmpl w:val="460E0C68"/>
    <w:lvl w:ilvl="0" w:tplc="2000000F">
      <w:start w:val="1"/>
      <w:numFmt w:val="decimal"/>
      <w:lvlText w:val="%1."/>
      <w:lvlJc w:val="left"/>
      <w:pPr>
        <w:ind w:left="785"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26264A2B"/>
    <w:multiLevelType w:val="hybridMultilevel"/>
    <w:tmpl w:val="FB601F58"/>
    <w:lvl w:ilvl="0" w:tplc="2000000F">
      <w:start w:val="1"/>
      <w:numFmt w:val="decimal"/>
      <w:lvlText w:val="%1."/>
      <w:lvlJc w:val="left"/>
      <w:pPr>
        <w:ind w:left="643"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E92DFD"/>
    <w:multiLevelType w:val="multilevel"/>
    <w:tmpl w:val="0DF49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C4567A0"/>
    <w:multiLevelType w:val="multilevel"/>
    <w:tmpl w:val="5B36B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C53CDD"/>
    <w:multiLevelType w:val="multilevel"/>
    <w:tmpl w:val="489E4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DD2888"/>
    <w:multiLevelType w:val="hybridMultilevel"/>
    <w:tmpl w:val="BBC60C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031ADD"/>
    <w:multiLevelType w:val="multilevel"/>
    <w:tmpl w:val="AA9CA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684AC9"/>
    <w:multiLevelType w:val="multilevel"/>
    <w:tmpl w:val="7DD6F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5C3141B"/>
    <w:multiLevelType w:val="multilevel"/>
    <w:tmpl w:val="F5C8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A52B73"/>
    <w:multiLevelType w:val="multilevel"/>
    <w:tmpl w:val="1C1A5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8577817">
    <w:abstractNumId w:val="2"/>
  </w:num>
  <w:num w:numId="2" w16cid:durableId="14578729">
    <w:abstractNumId w:val="4"/>
  </w:num>
  <w:num w:numId="3" w16cid:durableId="1492133915">
    <w:abstractNumId w:val="9"/>
  </w:num>
  <w:num w:numId="4" w16cid:durableId="1050886578">
    <w:abstractNumId w:val="3"/>
  </w:num>
  <w:num w:numId="5" w16cid:durableId="1324701636">
    <w:abstractNumId w:val="8"/>
  </w:num>
  <w:num w:numId="6" w16cid:durableId="506941579">
    <w:abstractNumId w:val="7"/>
  </w:num>
  <w:num w:numId="7" w16cid:durableId="1832790136">
    <w:abstractNumId w:val="6"/>
  </w:num>
  <w:num w:numId="8" w16cid:durableId="1489519212">
    <w:abstractNumId w:val="1"/>
  </w:num>
  <w:num w:numId="9" w16cid:durableId="1905946743">
    <w:abstractNumId w:val="5"/>
  </w:num>
  <w:num w:numId="10" w16cid:durableId="121126384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ulia Sheidin">
    <w15:presenceInfo w15:providerId="AD" w15:userId="S::julia@braude.ac.il::5c927c62-44d3-41ab-bded-ebd64a3fd8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D63"/>
    <w:rsid w:val="00077DA2"/>
    <w:rsid w:val="0008620C"/>
    <w:rsid w:val="000D3958"/>
    <w:rsid w:val="000E122C"/>
    <w:rsid w:val="000E2AB5"/>
    <w:rsid w:val="00113168"/>
    <w:rsid w:val="00172137"/>
    <w:rsid w:val="0019225B"/>
    <w:rsid w:val="001E6C30"/>
    <w:rsid w:val="001F2DD6"/>
    <w:rsid w:val="0022626A"/>
    <w:rsid w:val="00257391"/>
    <w:rsid w:val="0029143B"/>
    <w:rsid w:val="002C49E0"/>
    <w:rsid w:val="0030049C"/>
    <w:rsid w:val="00332DBB"/>
    <w:rsid w:val="003557AE"/>
    <w:rsid w:val="003755E2"/>
    <w:rsid w:val="003F7989"/>
    <w:rsid w:val="004127D5"/>
    <w:rsid w:val="0043214D"/>
    <w:rsid w:val="004645EB"/>
    <w:rsid w:val="00490E3E"/>
    <w:rsid w:val="004A123C"/>
    <w:rsid w:val="004F14C0"/>
    <w:rsid w:val="00511824"/>
    <w:rsid w:val="00537293"/>
    <w:rsid w:val="005722DE"/>
    <w:rsid w:val="00584270"/>
    <w:rsid w:val="005D2B26"/>
    <w:rsid w:val="006056D0"/>
    <w:rsid w:val="00617618"/>
    <w:rsid w:val="0061770A"/>
    <w:rsid w:val="0062747F"/>
    <w:rsid w:val="00631ACB"/>
    <w:rsid w:val="00641A8C"/>
    <w:rsid w:val="00667C05"/>
    <w:rsid w:val="006A59E5"/>
    <w:rsid w:val="006D28CD"/>
    <w:rsid w:val="006D4791"/>
    <w:rsid w:val="006F35D4"/>
    <w:rsid w:val="00700DA8"/>
    <w:rsid w:val="00720D78"/>
    <w:rsid w:val="00722DAA"/>
    <w:rsid w:val="00725FE9"/>
    <w:rsid w:val="00774E3F"/>
    <w:rsid w:val="00777B50"/>
    <w:rsid w:val="007914A0"/>
    <w:rsid w:val="007D287B"/>
    <w:rsid w:val="00826594"/>
    <w:rsid w:val="008713C8"/>
    <w:rsid w:val="00915DC4"/>
    <w:rsid w:val="0094124A"/>
    <w:rsid w:val="00961046"/>
    <w:rsid w:val="00971826"/>
    <w:rsid w:val="009801D5"/>
    <w:rsid w:val="00982022"/>
    <w:rsid w:val="00985D61"/>
    <w:rsid w:val="009C361A"/>
    <w:rsid w:val="009D283C"/>
    <w:rsid w:val="009D4D6E"/>
    <w:rsid w:val="009F3F71"/>
    <w:rsid w:val="00A105D2"/>
    <w:rsid w:val="00A46B8F"/>
    <w:rsid w:val="00AB4084"/>
    <w:rsid w:val="00B55513"/>
    <w:rsid w:val="00B96E67"/>
    <w:rsid w:val="00BB24C7"/>
    <w:rsid w:val="00BE4C89"/>
    <w:rsid w:val="00C27AEC"/>
    <w:rsid w:val="00C304A3"/>
    <w:rsid w:val="00C76397"/>
    <w:rsid w:val="00C9552E"/>
    <w:rsid w:val="00CB561C"/>
    <w:rsid w:val="00D06634"/>
    <w:rsid w:val="00D34605"/>
    <w:rsid w:val="00D52237"/>
    <w:rsid w:val="00D91F51"/>
    <w:rsid w:val="00DA074C"/>
    <w:rsid w:val="00DA1770"/>
    <w:rsid w:val="00DB6427"/>
    <w:rsid w:val="00E325C8"/>
    <w:rsid w:val="00E351AF"/>
    <w:rsid w:val="00E63538"/>
    <w:rsid w:val="00E96494"/>
    <w:rsid w:val="00EC1B4E"/>
    <w:rsid w:val="00EC4CA0"/>
    <w:rsid w:val="00EC79AF"/>
    <w:rsid w:val="00F21A33"/>
    <w:rsid w:val="00F44197"/>
    <w:rsid w:val="00F73787"/>
    <w:rsid w:val="00F76D63"/>
    <w:rsid w:val="00F85F36"/>
    <w:rsid w:val="00F906C4"/>
    <w:rsid w:val="00FA588F"/>
    <w:rsid w:val="00FE0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75E56"/>
  <w15:docId w15:val="{1507FC2C-9345-4802-8421-7A7BB7FE4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paragraph" w:styleId="a5">
    <w:name w:val="Subtitle"/>
    <w:basedOn w:val="a"/>
    <w:next w:val="a"/>
    <w:uiPriority w:val="11"/>
    <w:qFormat/>
    <w:pPr>
      <w:keepNext/>
      <w:keepLines/>
      <w:spacing w:after="320"/>
    </w:pPr>
    <w:rPr>
      <w:color w:val="666666"/>
      <w:sz w:val="30"/>
      <w:szCs w:val="30"/>
    </w:r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paragraph" w:styleId="a8">
    <w:name w:val="annotation text"/>
    <w:basedOn w:val="a"/>
    <w:link w:val="a9"/>
    <w:uiPriority w:val="99"/>
    <w:unhideWhenUsed/>
    <w:pPr>
      <w:spacing w:line="240" w:lineRule="auto"/>
    </w:pPr>
    <w:rPr>
      <w:sz w:val="20"/>
      <w:szCs w:val="20"/>
    </w:rPr>
  </w:style>
  <w:style w:type="character" w:customStyle="1" w:styleId="a9">
    <w:name w:val="טקסט הערה תו"/>
    <w:basedOn w:val="a0"/>
    <w:link w:val="a8"/>
    <w:uiPriority w:val="99"/>
    <w:rPr>
      <w:sz w:val="20"/>
      <w:szCs w:val="20"/>
    </w:rPr>
  </w:style>
  <w:style w:type="character" w:styleId="aa">
    <w:name w:val="annotation reference"/>
    <w:basedOn w:val="a0"/>
    <w:uiPriority w:val="99"/>
    <w:semiHidden/>
    <w:unhideWhenUsed/>
    <w:rPr>
      <w:sz w:val="16"/>
      <w:szCs w:val="16"/>
    </w:rPr>
  </w:style>
  <w:style w:type="paragraph" w:styleId="ab">
    <w:name w:val="annotation subject"/>
    <w:basedOn w:val="a8"/>
    <w:next w:val="a8"/>
    <w:link w:val="ac"/>
    <w:uiPriority w:val="99"/>
    <w:semiHidden/>
    <w:unhideWhenUsed/>
    <w:rsid w:val="006D4791"/>
    <w:rPr>
      <w:b/>
      <w:bCs/>
    </w:rPr>
  </w:style>
  <w:style w:type="character" w:customStyle="1" w:styleId="ac">
    <w:name w:val="נושא הערה תו"/>
    <w:basedOn w:val="a9"/>
    <w:link w:val="ab"/>
    <w:uiPriority w:val="99"/>
    <w:semiHidden/>
    <w:rsid w:val="006D4791"/>
    <w:rPr>
      <w:b/>
      <w:bCs/>
      <w:sz w:val="20"/>
      <w:szCs w:val="20"/>
    </w:rPr>
  </w:style>
  <w:style w:type="paragraph" w:styleId="ad">
    <w:name w:val="TOC Heading"/>
    <w:basedOn w:val="1"/>
    <w:next w:val="a"/>
    <w:uiPriority w:val="39"/>
    <w:unhideWhenUsed/>
    <w:qFormat/>
    <w:rsid w:val="00AB4084"/>
    <w:pPr>
      <w:bidi/>
      <w:spacing w:before="240" w:after="0" w:line="259" w:lineRule="auto"/>
      <w:outlineLvl w:val="9"/>
    </w:pPr>
    <w:rPr>
      <w:rFonts w:asciiTheme="majorHAnsi" w:eastAsiaTheme="majorEastAsia" w:hAnsiTheme="majorHAnsi" w:cstheme="majorBidi"/>
      <w:color w:val="365F91" w:themeColor="accent1" w:themeShade="BF"/>
      <w:sz w:val="32"/>
      <w:szCs w:val="32"/>
      <w:rtl/>
      <w:cs/>
    </w:rPr>
  </w:style>
  <w:style w:type="paragraph" w:styleId="TOC1">
    <w:name w:val="toc 1"/>
    <w:basedOn w:val="a"/>
    <w:next w:val="a"/>
    <w:autoRedefine/>
    <w:uiPriority w:val="39"/>
    <w:unhideWhenUsed/>
    <w:rsid w:val="00AB4084"/>
    <w:pPr>
      <w:spacing w:after="100"/>
    </w:pPr>
  </w:style>
  <w:style w:type="paragraph" w:styleId="TOC2">
    <w:name w:val="toc 2"/>
    <w:basedOn w:val="a"/>
    <w:next w:val="a"/>
    <w:autoRedefine/>
    <w:uiPriority w:val="39"/>
    <w:unhideWhenUsed/>
    <w:rsid w:val="00AB4084"/>
    <w:pPr>
      <w:spacing w:after="100"/>
      <w:ind w:left="220"/>
    </w:pPr>
  </w:style>
  <w:style w:type="paragraph" w:styleId="TOC3">
    <w:name w:val="toc 3"/>
    <w:basedOn w:val="a"/>
    <w:next w:val="a"/>
    <w:autoRedefine/>
    <w:uiPriority w:val="39"/>
    <w:unhideWhenUsed/>
    <w:rsid w:val="00AB4084"/>
    <w:pPr>
      <w:spacing w:after="100"/>
      <w:ind w:left="440"/>
    </w:pPr>
  </w:style>
  <w:style w:type="character" w:styleId="Hyperlink">
    <w:name w:val="Hyperlink"/>
    <w:basedOn w:val="a0"/>
    <w:uiPriority w:val="99"/>
    <w:unhideWhenUsed/>
    <w:rsid w:val="00AB4084"/>
    <w:rPr>
      <w:color w:val="0000FF" w:themeColor="hyperlink"/>
      <w:u w:val="single"/>
    </w:rPr>
  </w:style>
  <w:style w:type="paragraph" w:styleId="ae">
    <w:name w:val="header"/>
    <w:basedOn w:val="a"/>
    <w:link w:val="af"/>
    <w:uiPriority w:val="99"/>
    <w:unhideWhenUsed/>
    <w:rsid w:val="00AB4084"/>
    <w:pPr>
      <w:tabs>
        <w:tab w:val="center" w:pos="4513"/>
        <w:tab w:val="right" w:pos="9026"/>
      </w:tabs>
      <w:spacing w:line="240" w:lineRule="auto"/>
    </w:pPr>
  </w:style>
  <w:style w:type="character" w:customStyle="1" w:styleId="af">
    <w:name w:val="כותרת עליונה תו"/>
    <w:basedOn w:val="a0"/>
    <w:link w:val="ae"/>
    <w:uiPriority w:val="99"/>
    <w:rsid w:val="00AB4084"/>
  </w:style>
  <w:style w:type="paragraph" w:styleId="af0">
    <w:name w:val="footer"/>
    <w:basedOn w:val="a"/>
    <w:link w:val="af1"/>
    <w:uiPriority w:val="99"/>
    <w:unhideWhenUsed/>
    <w:rsid w:val="00AB4084"/>
    <w:pPr>
      <w:tabs>
        <w:tab w:val="center" w:pos="4513"/>
        <w:tab w:val="right" w:pos="9026"/>
      </w:tabs>
      <w:spacing w:line="240" w:lineRule="auto"/>
    </w:pPr>
  </w:style>
  <w:style w:type="character" w:customStyle="1" w:styleId="af1">
    <w:name w:val="כותרת תחתונה תו"/>
    <w:basedOn w:val="a0"/>
    <w:link w:val="af0"/>
    <w:uiPriority w:val="99"/>
    <w:rsid w:val="00AB4084"/>
  </w:style>
  <w:style w:type="character" w:styleId="af2">
    <w:name w:val="Unresolved Mention"/>
    <w:basedOn w:val="a0"/>
    <w:uiPriority w:val="99"/>
    <w:semiHidden/>
    <w:unhideWhenUsed/>
    <w:rsid w:val="00826594"/>
    <w:rPr>
      <w:color w:val="605E5C"/>
      <w:shd w:val="clear" w:color="auto" w:fill="E1DFDD"/>
    </w:rPr>
  </w:style>
  <w:style w:type="character" w:customStyle="1" w:styleId="mord">
    <w:name w:val="mord"/>
    <w:basedOn w:val="a0"/>
    <w:rsid w:val="000E2AB5"/>
  </w:style>
  <w:style w:type="character" w:customStyle="1" w:styleId="katex-mathml">
    <w:name w:val="katex-mathml"/>
    <w:basedOn w:val="a0"/>
    <w:rsid w:val="005722DE"/>
  </w:style>
  <w:style w:type="paragraph" w:styleId="af3">
    <w:name w:val="Revision"/>
    <w:hidden/>
    <w:uiPriority w:val="99"/>
    <w:semiHidden/>
    <w:rsid w:val="00B96E67"/>
    <w:pPr>
      <w:spacing w:line="240" w:lineRule="auto"/>
    </w:pPr>
  </w:style>
  <w:style w:type="character" w:customStyle="1" w:styleId="a4">
    <w:name w:val="כותרת טקסט תו"/>
    <w:basedOn w:val="a0"/>
    <w:link w:val="a3"/>
    <w:uiPriority w:val="10"/>
    <w:rsid w:val="00B96E67"/>
    <w:rPr>
      <w:sz w:val="52"/>
      <w:szCs w:val="52"/>
    </w:rPr>
  </w:style>
  <w:style w:type="paragraph" w:styleId="af4">
    <w:name w:val="List Paragraph"/>
    <w:basedOn w:val="a"/>
    <w:uiPriority w:val="34"/>
    <w:qFormat/>
    <w:rsid w:val="003F7989"/>
    <w:pPr>
      <w:spacing w:after="160" w:line="259" w:lineRule="auto"/>
      <w:ind w:left="720"/>
      <w:contextualSpacing/>
    </w:pPr>
    <w:rPr>
      <w:rFonts w:asciiTheme="minorHAnsi" w:eastAsiaTheme="minorHAnsi" w:hAnsiTheme="minorHAnsi" w:cstheme="minorBidi"/>
      <w:kern w:val="2"/>
      <w:lang w:val="en-IL"/>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434900">
      <w:bodyDiv w:val="1"/>
      <w:marLeft w:val="0"/>
      <w:marRight w:val="0"/>
      <w:marTop w:val="0"/>
      <w:marBottom w:val="0"/>
      <w:divBdr>
        <w:top w:val="none" w:sz="0" w:space="0" w:color="auto"/>
        <w:left w:val="none" w:sz="0" w:space="0" w:color="auto"/>
        <w:bottom w:val="none" w:sz="0" w:space="0" w:color="auto"/>
        <w:right w:val="none" w:sz="0" w:space="0" w:color="auto"/>
      </w:divBdr>
      <w:divsChild>
        <w:div w:id="134228348">
          <w:marLeft w:val="0"/>
          <w:marRight w:val="0"/>
          <w:marTop w:val="0"/>
          <w:marBottom w:val="0"/>
          <w:divBdr>
            <w:top w:val="none" w:sz="0" w:space="0" w:color="auto"/>
            <w:left w:val="none" w:sz="0" w:space="0" w:color="auto"/>
            <w:bottom w:val="none" w:sz="0" w:space="0" w:color="auto"/>
            <w:right w:val="none" w:sz="0" w:space="0" w:color="auto"/>
          </w:divBdr>
          <w:divsChild>
            <w:div w:id="3950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8343">
      <w:bodyDiv w:val="1"/>
      <w:marLeft w:val="0"/>
      <w:marRight w:val="0"/>
      <w:marTop w:val="0"/>
      <w:marBottom w:val="0"/>
      <w:divBdr>
        <w:top w:val="none" w:sz="0" w:space="0" w:color="auto"/>
        <w:left w:val="none" w:sz="0" w:space="0" w:color="auto"/>
        <w:bottom w:val="none" w:sz="0" w:space="0" w:color="auto"/>
        <w:right w:val="none" w:sz="0" w:space="0" w:color="auto"/>
      </w:divBdr>
      <w:divsChild>
        <w:div w:id="1785463641">
          <w:marLeft w:val="0"/>
          <w:marRight w:val="0"/>
          <w:marTop w:val="0"/>
          <w:marBottom w:val="0"/>
          <w:divBdr>
            <w:top w:val="none" w:sz="0" w:space="0" w:color="auto"/>
            <w:left w:val="none" w:sz="0" w:space="0" w:color="auto"/>
            <w:bottom w:val="none" w:sz="0" w:space="0" w:color="auto"/>
            <w:right w:val="none" w:sz="0" w:space="0" w:color="auto"/>
          </w:divBdr>
          <w:divsChild>
            <w:div w:id="11939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33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nodejs.org/en" TargetMode="External"/><Relationship Id="rId50" Type="http://schemas.openxmlformats.org/officeDocument/2006/relationships/image" Target="media/image42.png"/><Relationship Id="rId55" Type="http://schemas.openxmlformats.org/officeDocument/2006/relationships/hyperlink" Target="https://towardsdatascience.com/adaboost-from-scratch-37a936da3d5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www.analyticsvidhya.com/blog/2021/06/tune-hyperparameters-with-gridsearchcv/" TargetMode="External"/><Relationship Id="rId58" Type="http://schemas.openxmlformats.org/officeDocument/2006/relationships/hyperlink" Target="https://medium.com/ai-made-simple/k-nearest-neighbors-knn-a-comprehensive-guide-7add717806ad" TargetMode="External"/><Relationship Id="rId5" Type="http://schemas.openxmlformats.org/officeDocument/2006/relationships/webSettings" Target="webSettings.xml"/><Relationship Id="rId61" Type="http://schemas.openxmlformats.org/officeDocument/2006/relationships/hyperlink" Target="https://www.kaggle.com/datasets/aryanamitbarsainyan/multi-labelled-smiles-odors-dataset/dat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s://medium.com/@datasciencewizards/understanding-the-adaboost-algorithm-2e9344d83d9b" TargetMode="Externa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blog.research.google/2022/09/digitizing-smell-using-molecular-maps.html?m=1"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www.researchgate.net/figure/Pseudocode-for-training-the-SVM_fig3_33835319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cikit-learn.org/stable/modules/generated/sklearn.model_selection.GridSearchCV.html" TargetMode="External"/><Relationship Id="rId62" Type="http://schemas.openxmlformats.org/officeDocument/2006/relationships/hyperlink" Target="https://towardsdatascience.com/xgboost-the-definitive-guide-part-1-cc24d2dcd87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geeksforgeeks.org/support-vector-machine-algorith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researchgate.net/publication/331292817_Machine_learning_models_for_early_sepsis_recognition_in_the_neonatal_intensive_care_unit_using_readily_available_electronic_health_record_data" TargetMode="External"/><Relationship Id="rId60" Type="http://schemas.openxmlformats.org/officeDocument/2006/relationships/hyperlink" Target="https://towardsdatascience.com/simple-example-using-boruta-feature-selection-in-python-8b96925d5d7a"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E97D7-5177-40C7-B03B-CB23E241C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1527</TotalTime>
  <Pages>36</Pages>
  <Words>6912</Words>
  <Characters>39401</Characters>
  <Application>Microsoft Office Word</Application>
  <DocSecurity>0</DocSecurity>
  <Lines>328</Lines>
  <Paragraphs>92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liel</dc:creator>
  <cp:lastModifiedBy>amit malca</cp:lastModifiedBy>
  <cp:revision>22</cp:revision>
  <dcterms:created xsi:type="dcterms:W3CDTF">2024-09-20T10:47:00Z</dcterms:created>
  <dcterms:modified xsi:type="dcterms:W3CDTF">2024-09-21T12:42:00Z</dcterms:modified>
</cp:coreProperties>
</file>